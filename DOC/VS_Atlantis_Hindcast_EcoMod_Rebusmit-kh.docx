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921C02" w:rsidRDefault="00921C02">
      <w:pPr>
        <w:widowControl w:val="0"/>
        <w:pBdr>
          <w:top w:val="nil"/>
          <w:left w:val="nil"/>
          <w:bottom w:val="nil"/>
          <w:right w:val="nil"/>
          <w:between w:val="nil"/>
        </w:pBdr>
        <w:spacing w:after="0" w:line="276" w:lineRule="auto"/>
      </w:pPr>
    </w:p>
    <w:p w14:paraId="00000002" w14:textId="77777777" w:rsidR="00921C02" w:rsidRDefault="00E75778">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 northeast United States Atlantis marine ecosystem model with ocean reanalysis and ocean color forcing</w:t>
      </w:r>
    </w:p>
    <w:p w14:paraId="00000003" w14:textId="4EC3458B" w:rsidR="00921C02" w:rsidRDefault="00E7577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Joseph C. Caracappa</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Andrew Beet</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Sarah Gaichas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Robert J. Gamble</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Kimberly J.W. </w:t>
      </w:r>
      <w:del w:id="0" w:author="Kimberly Hyde (ACL)" w:date="2022-04-22T09:01:00Z">
        <w:r w:rsidDel="006F2C0B">
          <w:rPr>
            <w:rFonts w:ascii="Times New Roman" w:eastAsia="Times New Roman" w:hAnsi="Times New Roman" w:cs="Times New Roman"/>
            <w:sz w:val="24"/>
            <w:szCs w:val="24"/>
          </w:rPr>
          <w:delText>Hyde</w:delText>
        </w:r>
        <w:r w:rsidDel="006F2C0B">
          <w:rPr>
            <w:rFonts w:ascii="Times New Roman" w:eastAsia="Times New Roman" w:hAnsi="Times New Roman" w:cs="Times New Roman"/>
            <w:sz w:val="24"/>
            <w:szCs w:val="24"/>
            <w:vertAlign w:val="superscript"/>
          </w:rPr>
          <w:delText>1</w:delText>
        </w:r>
      </w:del>
      <w:ins w:id="1" w:author="Kimberly Hyde (ACL)" w:date="2022-04-22T09:01:00Z">
        <w:r w:rsidR="006F2C0B">
          <w:rPr>
            <w:rFonts w:ascii="Times New Roman" w:eastAsia="Times New Roman" w:hAnsi="Times New Roman" w:cs="Times New Roman"/>
            <w:sz w:val="24"/>
            <w:szCs w:val="24"/>
          </w:rPr>
          <w:t>Hyde</w:t>
        </w:r>
        <w:r w:rsidR="006F2C0B">
          <w:rPr>
            <w:rFonts w:ascii="Times New Roman" w:eastAsia="Times New Roman" w:hAnsi="Times New Roman" w:cs="Times New Roman"/>
            <w:sz w:val="24"/>
            <w:szCs w:val="24"/>
            <w:vertAlign w:val="superscript"/>
          </w:rPr>
          <w:t>3</w:t>
        </w:r>
      </w:ins>
      <w:r>
        <w:rPr>
          <w:rFonts w:ascii="Times New Roman" w:eastAsia="Times New Roman" w:hAnsi="Times New Roman" w:cs="Times New Roman"/>
          <w:sz w:val="24"/>
          <w:szCs w:val="24"/>
        </w:rPr>
        <w:t>, Scott I. Large</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Ryan E. Morse</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Charles A. Stock</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Vincent S. Saba</w:t>
      </w:r>
      <w:r>
        <w:rPr>
          <w:rFonts w:ascii="Times New Roman" w:eastAsia="Times New Roman" w:hAnsi="Times New Roman" w:cs="Times New Roman"/>
          <w:sz w:val="24"/>
          <w:szCs w:val="24"/>
          <w:vertAlign w:val="superscript"/>
        </w:rPr>
        <w:t>5</w:t>
      </w:r>
    </w:p>
    <w:p w14:paraId="00000004" w14:textId="77777777" w:rsidR="00921C02" w:rsidRDefault="00E7577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NOAA Northeast Fisheries Science Center, 166 Water Street, Woods Hole, MA, USA 02543.</w:t>
      </w:r>
    </w:p>
    <w:p w14:paraId="00000005" w14:textId="77777777" w:rsidR="00921C02" w:rsidRDefault="00E75778">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highlight w:val="white"/>
        </w:rPr>
        <w:t>IBSS in support of Northeast Fisheries Science Center, National Marine Fisheries Service, National Oceanic and Atmospheric Administration, Woods Hole, Massachusetts, USA</w:t>
      </w:r>
    </w:p>
    <w:p w14:paraId="71890221" w14:textId="103E4BFB" w:rsidR="006F2C0B" w:rsidRDefault="006F2C0B">
      <w:pPr>
        <w:spacing w:line="480" w:lineRule="auto"/>
        <w:rPr>
          <w:ins w:id="2" w:author="Kimberly Hyde (ACL)" w:date="2022-04-22T09:01:00Z"/>
          <w:rFonts w:ascii="Times New Roman" w:eastAsia="Times New Roman" w:hAnsi="Times New Roman" w:cs="Times New Roman"/>
          <w:sz w:val="24"/>
          <w:szCs w:val="24"/>
          <w:highlight w:val="white"/>
          <w:vertAlign w:val="superscript"/>
        </w:rPr>
      </w:pPr>
      <w:ins w:id="3" w:author="Kimberly Hyde (ACL)" w:date="2022-04-22T09:01:00Z">
        <w:r>
          <w:rPr>
            <w:rFonts w:ascii="Times New Roman" w:eastAsia="Times New Roman" w:hAnsi="Times New Roman" w:cs="Times New Roman"/>
            <w:sz w:val="24"/>
            <w:szCs w:val="24"/>
            <w:highlight w:val="white"/>
            <w:vertAlign w:val="superscript"/>
          </w:rPr>
          <w:t>3</w:t>
        </w:r>
        <w:r>
          <w:rPr>
            <w:rFonts w:ascii="Times New Roman" w:eastAsia="Times New Roman" w:hAnsi="Times New Roman" w:cs="Times New Roman"/>
            <w:sz w:val="24"/>
            <w:szCs w:val="24"/>
            <w:highlight w:val="white"/>
          </w:rPr>
          <w:t xml:space="preserve"> NOAA Northeast Fisheries Science Center, 28 </w:t>
        </w:r>
        <w:proofErr w:type="spellStart"/>
        <w:r>
          <w:rPr>
            <w:rFonts w:ascii="Times New Roman" w:eastAsia="Times New Roman" w:hAnsi="Times New Roman" w:cs="Times New Roman"/>
            <w:sz w:val="24"/>
            <w:szCs w:val="24"/>
            <w:highlight w:val="white"/>
          </w:rPr>
          <w:t>Tarzwell</w:t>
        </w:r>
        <w:proofErr w:type="spellEnd"/>
        <w:r>
          <w:rPr>
            <w:rFonts w:ascii="Times New Roman" w:eastAsia="Times New Roman" w:hAnsi="Times New Roman" w:cs="Times New Roman"/>
            <w:sz w:val="24"/>
            <w:szCs w:val="24"/>
            <w:highlight w:val="white"/>
          </w:rPr>
          <w:t xml:space="preserve"> Drive, Narragansett, RI, USA, 02882</w:t>
        </w:r>
      </w:ins>
    </w:p>
    <w:p w14:paraId="00000006" w14:textId="62D06276" w:rsidR="00921C02" w:rsidRDefault="00E75778">
      <w:pPr>
        <w:spacing w:line="480" w:lineRule="auto"/>
        <w:rPr>
          <w:rFonts w:ascii="Times New Roman" w:eastAsia="Times New Roman" w:hAnsi="Times New Roman" w:cs="Times New Roman"/>
          <w:sz w:val="24"/>
          <w:szCs w:val="24"/>
          <w:highlight w:val="white"/>
        </w:rPr>
      </w:pPr>
      <w:del w:id="4" w:author="Kimberly Hyde (ACL)" w:date="2022-04-22T09:01:00Z">
        <w:r w:rsidDel="006F2C0B">
          <w:rPr>
            <w:rFonts w:ascii="Times New Roman" w:eastAsia="Times New Roman" w:hAnsi="Times New Roman" w:cs="Times New Roman"/>
            <w:sz w:val="24"/>
            <w:szCs w:val="24"/>
            <w:highlight w:val="white"/>
            <w:vertAlign w:val="superscript"/>
          </w:rPr>
          <w:delText>3</w:delText>
        </w:r>
        <w:r w:rsidDel="006F2C0B">
          <w:rPr>
            <w:rFonts w:ascii="Times New Roman" w:eastAsia="Times New Roman" w:hAnsi="Times New Roman" w:cs="Times New Roman"/>
            <w:sz w:val="24"/>
            <w:szCs w:val="24"/>
            <w:highlight w:val="white"/>
          </w:rPr>
          <w:delText xml:space="preserve">ECS </w:delText>
        </w:r>
      </w:del>
      <w:ins w:id="5" w:author="Kimberly Hyde (ACL)" w:date="2022-04-22T09:01:00Z">
        <w:r w:rsidR="006F2C0B">
          <w:rPr>
            <w:rFonts w:ascii="Times New Roman" w:eastAsia="Times New Roman" w:hAnsi="Times New Roman" w:cs="Times New Roman"/>
            <w:sz w:val="24"/>
            <w:szCs w:val="24"/>
            <w:highlight w:val="white"/>
            <w:vertAlign w:val="superscript"/>
          </w:rPr>
          <w:t xml:space="preserve">4 </w:t>
        </w:r>
        <w:r w:rsidR="006F2C0B">
          <w:rPr>
            <w:rFonts w:ascii="Times New Roman" w:eastAsia="Times New Roman" w:hAnsi="Times New Roman" w:cs="Times New Roman"/>
            <w:sz w:val="24"/>
            <w:szCs w:val="24"/>
            <w:highlight w:val="white"/>
          </w:rPr>
          <w:t xml:space="preserve">ECS </w:t>
        </w:r>
      </w:ins>
      <w:r>
        <w:rPr>
          <w:rFonts w:ascii="Times New Roman" w:eastAsia="Times New Roman" w:hAnsi="Times New Roman" w:cs="Times New Roman"/>
          <w:sz w:val="24"/>
          <w:szCs w:val="24"/>
          <w:highlight w:val="white"/>
        </w:rPr>
        <w:t>Federal LLC in support of Office of Science and Technology, National Marine Fisheries Service, National Oceanic and Atmospheric Administration, Woods Hole, Massachusetts, USA</w:t>
      </w:r>
    </w:p>
    <w:p w14:paraId="00000007" w14:textId="14DCAF73" w:rsidR="00921C02" w:rsidRDefault="00E75778">
      <w:pPr>
        <w:spacing w:line="480" w:lineRule="auto"/>
        <w:rPr>
          <w:rFonts w:ascii="Times New Roman" w:eastAsia="Times New Roman" w:hAnsi="Times New Roman" w:cs="Times New Roman"/>
          <w:sz w:val="24"/>
          <w:szCs w:val="24"/>
        </w:rPr>
      </w:pPr>
      <w:del w:id="6" w:author="Kimberly Hyde (ACL)" w:date="2022-04-22T09:02:00Z">
        <w:r w:rsidDel="006F2C0B">
          <w:rPr>
            <w:rFonts w:ascii="Times New Roman" w:eastAsia="Times New Roman" w:hAnsi="Times New Roman" w:cs="Times New Roman"/>
            <w:sz w:val="24"/>
            <w:szCs w:val="24"/>
            <w:vertAlign w:val="superscript"/>
          </w:rPr>
          <w:delText xml:space="preserve">4 </w:delText>
        </w:r>
      </w:del>
      <w:ins w:id="7" w:author="Kimberly Hyde (ACL)" w:date="2022-04-22T09:02:00Z">
        <w:r w:rsidR="006F2C0B">
          <w:rPr>
            <w:rFonts w:ascii="Times New Roman" w:eastAsia="Times New Roman" w:hAnsi="Times New Roman" w:cs="Times New Roman"/>
            <w:sz w:val="24"/>
            <w:szCs w:val="24"/>
            <w:vertAlign w:val="superscript"/>
          </w:rPr>
          <w:t xml:space="preserve">5 </w:t>
        </w:r>
      </w:ins>
      <w:r>
        <w:rPr>
          <w:rFonts w:ascii="Times New Roman" w:eastAsia="Times New Roman" w:hAnsi="Times New Roman" w:cs="Times New Roman"/>
          <w:sz w:val="24"/>
          <w:szCs w:val="24"/>
        </w:rPr>
        <w:t>NOAA Geophysical Fluid Dynamics Laboratory, Princeton University Forrestal Campus, 201 Forrestal Road, Princeton, NJ, USA 08540.</w:t>
      </w:r>
    </w:p>
    <w:p w14:paraId="00000008" w14:textId="3BA8858B" w:rsidR="00921C02" w:rsidRDefault="00E75778">
      <w:pPr>
        <w:spacing w:line="480" w:lineRule="auto"/>
        <w:rPr>
          <w:rFonts w:ascii="Times New Roman" w:eastAsia="Times New Roman" w:hAnsi="Times New Roman" w:cs="Times New Roman"/>
          <w:sz w:val="24"/>
          <w:szCs w:val="24"/>
        </w:rPr>
      </w:pPr>
      <w:del w:id="8" w:author="Kimberly Hyde (ACL)" w:date="2022-04-22T09:02:00Z">
        <w:r w:rsidDel="006F2C0B">
          <w:rPr>
            <w:rFonts w:ascii="Times New Roman" w:eastAsia="Times New Roman" w:hAnsi="Times New Roman" w:cs="Times New Roman"/>
            <w:sz w:val="24"/>
            <w:szCs w:val="24"/>
            <w:vertAlign w:val="superscript"/>
          </w:rPr>
          <w:delText xml:space="preserve">5 </w:delText>
        </w:r>
      </w:del>
      <w:ins w:id="9" w:author="Kimberly Hyde (ACL)" w:date="2022-04-22T09:02:00Z">
        <w:r w:rsidR="006F2C0B">
          <w:rPr>
            <w:rFonts w:ascii="Times New Roman" w:eastAsia="Times New Roman" w:hAnsi="Times New Roman" w:cs="Times New Roman"/>
            <w:sz w:val="24"/>
            <w:szCs w:val="24"/>
            <w:vertAlign w:val="superscript"/>
          </w:rPr>
          <w:t xml:space="preserve">6 </w:t>
        </w:r>
      </w:ins>
      <w:r>
        <w:rPr>
          <w:rFonts w:ascii="Times New Roman" w:eastAsia="Times New Roman" w:hAnsi="Times New Roman" w:cs="Times New Roman"/>
          <w:sz w:val="24"/>
          <w:szCs w:val="24"/>
        </w:rPr>
        <w:t>NOAA Northeast Fisheries Science Center, Geophysical Fluid Dynamics Laboratory, Princeton University Forrestal Campus, 201 Forrestal Road, Princeton, NJ, USA 08540.</w:t>
      </w:r>
    </w:p>
    <w:p w14:paraId="00000009"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p w14:paraId="0000000A"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northeast United States Atlantis model (NEUSv2) is an end-to-end ecosystem model that can simulate biogeochemical, ecological, fishery, management, and socio-economic processes within marine ecosystems. As a major update to the original model, NEUSv2 includes changes to the model’s functional group definitions and forcing data. NEUSv2 is the first Atlantis model to use a satellite-based phytoplankton size-class model to force marine primary production. This model </w:t>
      </w:r>
      <w:r>
        <w:rPr>
          <w:rFonts w:ascii="Times New Roman" w:eastAsia="Times New Roman" w:hAnsi="Times New Roman" w:cs="Times New Roman"/>
          <w:sz w:val="24"/>
          <w:szCs w:val="24"/>
        </w:rPr>
        <w:lastRenderedPageBreak/>
        <w:t xml:space="preserve">was regionally tuned using ocean color data. Additionally, physical ocean variables (currents, temperature, and salinity) were newly updated using a high-resolution global ocean reanalysis. </w:t>
      </w:r>
      <w:sdt>
        <w:sdtPr>
          <w:tag w:val="goog_rdk_0"/>
          <w:id w:val="322710959"/>
        </w:sdtPr>
        <w:sdtContent>
          <w:commentRangeStart w:id="10"/>
        </w:sdtContent>
      </w:sdt>
      <w:r>
        <w:rPr>
          <w:rFonts w:ascii="Times New Roman" w:eastAsia="Times New Roman" w:hAnsi="Times New Roman" w:cs="Times New Roman"/>
          <w:sz w:val="24"/>
          <w:szCs w:val="24"/>
        </w:rPr>
        <w:t xml:space="preserve">Despite its coarse resolution, NEUSv2 was capable of reproducing the spatial and seasonal patterns seen in the physical and biological forcing sources, with the exception of some circulation features. </w:t>
      </w:r>
      <w:commentRangeEnd w:id="10"/>
      <w:r>
        <w:commentReference w:id="10"/>
      </w:r>
      <w:r>
        <w:rPr>
          <w:rFonts w:ascii="Times New Roman" w:eastAsia="Times New Roman" w:hAnsi="Times New Roman" w:cs="Times New Roman"/>
          <w:sz w:val="24"/>
          <w:szCs w:val="24"/>
        </w:rPr>
        <w:t xml:space="preserve">NEUSv2 was also able to reproduce observed levels of domain-wide zooplankton biomass, the </w:t>
      </w:r>
      <w:sdt>
        <w:sdtPr>
          <w:tag w:val="goog_rdk_1"/>
          <w:id w:val="-1042365936"/>
        </w:sdtPr>
        <w:sdtContent>
          <w:commentRangeStart w:id="11"/>
        </w:sdtContent>
      </w:sdt>
      <w:r>
        <w:rPr>
          <w:rFonts w:ascii="Times New Roman" w:eastAsia="Times New Roman" w:hAnsi="Times New Roman" w:cs="Times New Roman"/>
          <w:sz w:val="24"/>
          <w:szCs w:val="24"/>
        </w:rPr>
        <w:t>relative abundance of zooplankton and planktivore species</w:t>
      </w:r>
      <w:commentRangeEnd w:id="11"/>
      <w:r>
        <w:commentReference w:id="11"/>
      </w:r>
      <w:r>
        <w:rPr>
          <w:rFonts w:ascii="Times New Roman" w:eastAsia="Times New Roman" w:hAnsi="Times New Roman" w:cs="Times New Roman"/>
          <w:sz w:val="24"/>
          <w:szCs w:val="24"/>
        </w:rPr>
        <w:t xml:space="preserve">, and the recent shifts in zooplankton community structure. NEUSv2 now meets calibration criteria for the persistence and long-term stability of functional group biomass. Given the success of this new Atlantis forcing approach, we detail the observations and challenges we encountered with a focus on spatial delineations, data processing, and biological calibration. As it stands, NEUSv2 is well suited for investigating the implications of simulated biogeochemical and plankton dynamics from other biogeochemical models on broader ecosystem processes.  </w:t>
      </w:r>
      <w:sdt>
        <w:sdtPr>
          <w:tag w:val="goog_rdk_2"/>
          <w:id w:val="-617837114"/>
        </w:sdtPr>
        <w:sdtContent>
          <w:commentRangeStart w:id="12"/>
        </w:sdtContent>
      </w:sdt>
      <w:sdt>
        <w:sdtPr>
          <w:tag w:val="goog_rdk_3"/>
          <w:id w:val="960313340"/>
        </w:sdtPr>
        <w:sdtContent>
          <w:commentRangeStart w:id="13"/>
          <w:commentRangeStart w:id="14"/>
        </w:sdtContent>
      </w:sdt>
      <w:r>
        <w:rPr>
          <w:rFonts w:ascii="Times New Roman" w:eastAsia="Times New Roman" w:hAnsi="Times New Roman" w:cs="Times New Roman"/>
          <w:sz w:val="24"/>
          <w:szCs w:val="24"/>
        </w:rPr>
        <w:t>Future work will involve improving the higher trophic level and socioeconomic processes with the intent of producing projections under climate change scenarios.</w:t>
      </w:r>
      <w:commentRangeEnd w:id="12"/>
      <w:r>
        <w:commentReference w:id="12"/>
      </w:r>
      <w:commentRangeEnd w:id="14"/>
      <w:r>
        <w:commentReference w:id="14"/>
      </w:r>
      <w:commentRangeEnd w:id="13"/>
      <w:r w:rsidR="00B27E83">
        <w:rPr>
          <w:rStyle w:val="CommentReference"/>
        </w:rPr>
        <w:commentReference w:id="13"/>
      </w:r>
    </w:p>
    <w:p w14:paraId="0000000B"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Atlantis, marine ecosystem models, end-to-end models, biogeochemical forcing, primary production, global reanalysis, ocean color, lower trophic levels</w:t>
      </w:r>
    </w:p>
    <w:p w14:paraId="0000000C"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Highlights:</w:t>
      </w:r>
    </w:p>
    <w:p w14:paraId="0000000D" w14:textId="77777777" w:rsidR="00921C02" w:rsidRDefault="00E75778">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is the first Atlantis model to successfully force primary production with a satellite-based ocean color model.</w:t>
      </w:r>
    </w:p>
    <w:p w14:paraId="0000000E" w14:textId="77777777" w:rsidR="00921C02" w:rsidRDefault="00E75778">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is a major update to the Northeast United States Atlantis model.</w:t>
      </w:r>
    </w:p>
    <w:p w14:paraId="0000000F" w14:textId="77777777" w:rsidR="00921C02" w:rsidRDefault="00E75778">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was capable of reproducing the spatial patterns and seasonality of both the phytoplankton and physical forcing sources, as well as a realistic lower trophic food web.</w:t>
      </w:r>
    </w:p>
    <w:p w14:paraId="00000010" w14:textId="77777777" w:rsidR="00921C02" w:rsidRDefault="00E75778">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was able to meet baseline calibration criteria with these new forcing variables.</w:t>
      </w:r>
    </w:p>
    <w:p w14:paraId="00000011" w14:textId="77777777" w:rsidR="00921C02" w:rsidRDefault="00E75778">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describe our experience with this new method with a focus on model definitions, data processing, and calibrations.</w:t>
      </w:r>
    </w:p>
    <w:p w14:paraId="00000012"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sdt>
        <w:sdtPr>
          <w:tag w:val="goog_rdk_4"/>
          <w:id w:val="-262064675"/>
        </w:sdtPr>
        <w:sdtContent>
          <w:commentRangeStart w:id="15"/>
        </w:sdtContent>
      </w:sdt>
      <w:sdt>
        <w:sdtPr>
          <w:tag w:val="goog_rdk_5"/>
          <w:id w:val="-1129308416"/>
        </w:sdtPr>
        <w:sdtContent>
          <w:commentRangeStart w:id="16"/>
        </w:sdtContent>
      </w:sdt>
      <w:sdt>
        <w:sdtPr>
          <w:tag w:val="goog_rdk_6"/>
          <w:id w:val="-2106101179"/>
        </w:sdtPr>
        <w:sdtContent>
          <w:commentRangeStart w:id="17"/>
        </w:sdtContent>
      </w:sdt>
      <w:sdt>
        <w:sdtPr>
          <w:tag w:val="goog_rdk_7"/>
          <w:id w:val="169225887"/>
        </w:sdtPr>
        <w:sdtContent>
          <w:commentRangeStart w:id="18"/>
        </w:sdtContent>
      </w:sdt>
      <w:r>
        <w:rPr>
          <w:rFonts w:ascii="Times New Roman" w:eastAsia="Times New Roman" w:hAnsi="Times New Roman" w:cs="Times New Roman"/>
          <w:sz w:val="28"/>
          <w:szCs w:val="28"/>
        </w:rPr>
        <w:t>Introduction</w:t>
      </w:r>
      <w:commentRangeEnd w:id="15"/>
      <w:r>
        <w:commentReference w:id="15"/>
      </w:r>
      <w:commentRangeEnd w:id="16"/>
      <w:r>
        <w:commentReference w:id="16"/>
      </w:r>
      <w:commentRangeEnd w:id="17"/>
      <w:r>
        <w:commentReference w:id="17"/>
      </w:r>
      <w:commentRangeEnd w:id="18"/>
      <w:r>
        <w:commentReference w:id="18"/>
      </w:r>
    </w:p>
    <w:p w14:paraId="00000013" w14:textId="26C4A8B4"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Atlantis is an end-to-end ecosystem model that can simulate biogeochemical, ecological, fishery, management, and socio-economic processes within marine ecosystems </w:t>
      </w:r>
      <w:r w:rsidR="00EE7EE1">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{"citationItems":[{"id":"ITEM-1","itemData":{"DOI":"10.1111/j.1467-2979.2011.00412.x","author":[{"dropping-particle":"","family":"Fulton","given":"Elizabeth A","non-dropping-particle":"","parse-names":false,"suffix":""},{"dropping-particle":"","family":"Link","given":"Jason S","non-dropping-particle":"","parse-names":false,"suffix":""},{"dropping-particle":"","family":"Kaplan","given":"Isaac C","non-dropping-particle":"","parse-names":false,"suffix":""},{"dropping-particle":"","family":"Savina-rolland","given":"Marie","non-dropping-particle":"","parse-names":false,"suffix":""},{"dropping-particle":"","family":"Johnson","given":"Penelope","non-dropping-particle":"","parse-names":false,"suffix":""},{"dropping-particle":"","family":"Horne","given":"Peter","non-dropping-particle":"","parse-names":false,"suffix":""},{"dropping-particle":"","family":"Gorton","given":"Rebecca","non-dropping-particle":"","parse-names":false,"suffix":""},{"dropping-particle":"","family":"Gamble","given":"Robert J","non-dropping-particle":"","parse-names":false,"suffix":""},{"dropping-particle":"","family":"Smith","given":"Anthony D M","non-dropping-particle":"","parse-names":false,"suffix":""},{"dropping-particle":"","family":"Smith","given":"David C","non-dropping-particle":"","parse-names":false,"suffix":""}],"container-title":"Fish and Fisheries","id":"ITEM-1","issued":{"date-parts":[["2011"]]},"page":"171-188","title":"Lessons in modelling and management of marine ecosystems : the Atlantis experience","type":"article-journal","volume":"12"},"uris":["http://www.mendeley.com/documents/?uuid=138171f1-0906-46a7-bbfc-556acfdb1174"]}],"mendeley":{"formattedCitation":"(Fulton et al., 2011)","plainTextFormattedCitation":"(Fulton et al., 2011)","previouslyFormattedCitation":"(Fulton et al., 2011)"},"properties":{"noteIndex":0},"schema":"https://github.com/citation-style-language/schema/raw/master/csl-citation.json"}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(Fulton et al., 2011)</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Regional Atlantis models have been used around the world to better understand a variety of regional ecosystem processes (100s-1000s km) involving fisheries management strategies </w:t>
      </w:r>
      <w:r w:rsidR="00EE7EE1">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{"citationItems":[{"id":"ITEM-1","itemData":{"DOI":"10.3389/fmars.2020.00652","ISSN":"22967745","abstract":"Management strategy evaluation (MSE) provides a simulation framework to test the performance of living marine resource management. MSE has now been adopted broadly for use in single-species fishery management, often using a relatively simple “operating model” that projects population dynamics of one species forward in time. However, many challenges in ecosystem-based management involve tradeoffs between multiple species and interactions of multiple stressors. Here we use complex operating models, multi-species ecosystem models of the California Current and Nordic and Barents Seas, to test threshold harvest control rules that explicitly address the linkage between predators and prey, and between the forage needs of predators and fisheries. Specifically, within Atlantis ecosystem models we focus on how forage (zooplankton) availability affects the performance of harvest rules for target fish, and how these harvest rules for fish can account for environmentally-driven fluctuations in zooplankton. Our investigation led to three main results. First, consistent with studies based on single-species operating models, we found that compared to constant F = FMSY policies, threshold rules led to higher target stock biomass for Pacific hake (Merluccius productus) in the California Current and mackerel (Scomber scombrus) in the Nordic and Barents Seas. Performance in terms of catch of these species varied depending partly on the biomass and recovery trajectory for the simulated stock. Secondly, the multi-species operating models and the harvest control rules that linked fishing mortality rates to prey biomass (zooplankton) led to increased catch variability; this stemmed directly from the harvest rule that frequently adjusted Pacific hake or mackerel fishing rates in response to zooplankton, which are quite variable in these two ecosystems. Thirdly, tests suggested that threshold rules that increased fishing when productivity (zooplankton) declined had the potential for strong ecosystem effects on other species. These effects were most apparent in the Nordic and Barents Seas simulations. The tests of harvest control rules here do not include uncertainty in monitoring of fish and zooplankton, nor do they include uncertainty in stock assessment and implementation; these would be required for full MSE. Additionally, we intentionally chose target fish with strong mechanistic links to particular zooplankton groups, with the simplifying assumption that zooplankton biomass…","author":[{"dropping-particle":"","family":"Kaplan","given":"Isaac C.","non-dropping-particle":"","parse-names":false,"suffix":""},{"dropping-particle":"","family":"Hansen","given":"Cecilie","non-dropping-particle":"","parse-names":false,"suffix":""},{"dropping-particle":"","family":"Morzaria-Luna","given":"Hem Nalini","non-dropping-particle":"","parse-names":false,"suffix":""},{"dropping-particle":"","family":"Girardin","given":"Raphael","non-dropping-particle":"","parse-names":false,"suffix":""},{"dropping-particle":"","family":"Marshall","given":"Kristin N.","non-dropping-particle":"","parse-names":false,"suffix":""}],"container-title":"Frontiers in Marine Science","id":"ITEM-1","issue":"August","issued":{"date-parts":[["2020"]]},"page":"1-15","title":"Ecosystem-Based Harvest Control Rules for Norwegian and US Ecosystems","type":"article-journal","volume":"7"},"uris":["http://www.mendeley.com/documents/?uuid=0baea0b2-d3a8-4ff6-be01-083f4f548a6c"]},{"id":"ITEM-2","itemData":{"DOI":"10.3389/fmars.2020.00070","ISSN":"22967745","abstract":"“Balanced Harvesting” (BH) has been suggested as a possible strategy to meet the objectives of the Ecosystem Approach to Fisheries, ensuring a high sustainable yield while maintaining ecosystem structure and function. BH proposes a moderate fishing mortality in proportion to productivity spread across the widest possible range of species, stocks, and sizes in an ecosystem producing a sustainable and overall non-selective harvest. The Norwegian and Barents Seas have been subjected to moderate fishing pressure on commercial species, and elements of an ecosystem-based approach to management for many years, but not the fishing pattern proposed by BH. By using an Atlantis ecosystem model of the Nordic and Barents Seas, we investigated the effects of applying a BH regime to a region with existing successful fisheries management. This was done by running simulations with combinations of historic fishing pressure and fishing mortality rates proportional to 25% of the productivity of most species and sizes. The simulations were then compared to a control run where the historical fisheries were applied. The model results showed that implementing a BH regime in the Norwegian and Barents Seas would only produce marginal increases in total yields of currently commercially exploited stocks, likely because the Norwegian fisheries are already mostly well-managed. However, expanding the fishery to include species that are not commercially exploited today did produce higher yields, especially on lower trophic levels. This study represents the first attempted examination of implementing BH based on productivity using an Atlantis ecosystem model, as well as the first investigation of BH in the Norwegian and Barents Seas. We use this model as a case study to identify the gains that species-based BH can be expected to give over well-implemented traditional fisheries management rather than simply comparing to an over-exploited system.","author":[{"dropping-particle":"","family":"Nilsen","given":"Ina","non-dropping-particle":"","parse-names":false,"suffix":""},{"dropping-particle":"","family":"Kolding","given":"Jeppe","non-dropping-particle":"","parse-names":false,"suffix":""},{"dropping-particle":"","family":"Hansen","given":"Cecilie","non-dropping-particle":"","parse-names":false,"suffix":""},{"dropping-particle":"","family":"Howell","given":"Daniel","non-dropping-particle":"","parse-names":false,"suffix":""}],"container-title":"Frontiers in Marine Science","id":"ITEM-2","issue":"March","issued":{"date-parts":[["2020"]]},"title":"Exploring Balanced Harvesting by Using an Atlantis Ecosystem Model for the Nordic and Barents Seas","type":"article-journal","volume":"7"},"uris":["http://www.mendeley.com/documents/?uuid=dd3c28a0-875c-46c5-a95f-c75d6cf93602"]}],"mendeley":{"formattedCitation":"(Kaplan et al., 2020; Nilsen et al., 2020)","plainTextFormattedCitation":"(Kaplan et al., 2020; Nilsen et al., 2020)","previouslyFormattedCitation":"(Kaplan et al., 2020; Nilsen et al., 2020)"},"properties":{"noteIndex":0},"schema":"https://github.com/citation-style-language/schema/raw/master/csl-citation.json"}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(Kaplan et al., 2020; Nilsen et al., 2020)</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 effects of local stressors</w:t>
      </w:r>
      <w:r w:rsidR="00EE7EE1">
        <w:rPr>
          <w:rFonts w:ascii="Times New Roman" w:eastAsia="Times New Roman" w:hAnsi="Times New Roman" w:cs="Times New Roman"/>
          <w:sz w:val="24"/>
          <w:szCs w:val="24"/>
        </w:rPr>
        <w:t xml:space="preserve"> </w:t>
      </w:r>
      <w:r w:rsidR="00EE7EE1">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{"citationItems":[{"id":"ITEM-1","itemData":{"DOI":"10.1016/j.ecolmodel.2017.09.010","ISSN":"03043800","abstract":"Many external stressors influence marine and coastal ecosystems. Understanding effects of these stressors is important for managers concerned with living marine resources (LMR). Historically, analytical methods for understanding these effects have been limited to a relative few stressors being modelled. Recent work has shown that multiple stressors may commonly have non-additive or cumulative effects, so accounting for the interactions of such stressors on LMR populations may be important. Coastal and marine ecosystems, which are often important for early life stages of many LMR populations, have a wide variety of stressors, yet analytical approaches accounting for the dynamics of multiple stressors have been used infrequently in these types of systems. For this work, we simulate the effects of individual and multiple stressors on a complex estuarine system, the Chesapeake Bay (USA), to demonstrate the range of conclusions about the effects of stressors on LMR populations that might be reached if stressors are considered singly versus in combination. Temperature increase has the greatest effect on productivity in our simulations, and appears to be the dominant stressor currently affecting this system. Consequently, we suggest it may be important for future work focusing on the effects of other factors to also consider the effects of expected temperature increase in this system, or important non-additive trends could be missed. With recent improvements in processing speed, full system models like Atlantis have become effective tools to provide resource managers with the information regarding non-additive effects of multiple stressors that they need for sound decision making.","author":[{"dropping-particle":"","family":"Ihde","given":"Thomas F.","non-dropping-particle":"","parse-names":false,"suffix":""},{"dropping-particle":"","family":"Townsend","given":"Howard M.","non-dropping-particle":"","parse-names":false,"suffix":""}],"container-title":"Ecological Modelling","id":"ITEM-1","issued":{"date-parts":[["2017"]]},"page":"1-9","publisher":"Elsevier B.V.","title":"Accounting for multiple stressors influencing living marine resources in a complex estuarine ecosystem using an Atlantis model","type":"article-journal","volume":"365"},"uris":["http://www.mendeley.com/documents/?uuid=f94bbf6c-4413-4022-af82-402d054a52e1"]}],"mendeley":{"formattedCitation":"(Ihde and Townsend, 2017)","plainTextFormattedCitation":"(Ihde and Townsend, 2017)","previouslyFormattedCitation":"(Ihde and Townsend, 2017)"},"properties":{"noteIndex":0},"schema":"https://github.com/citation-style-language/schema/raw/master/csl-citation.json"}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(Ihde and Townsend, 2017)</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as well as regional impacts of climate change</w:t>
      </w:r>
      <w:r w:rsidR="00EE7EE1">
        <w:rPr>
          <w:rFonts w:ascii="Times New Roman" w:eastAsia="Times New Roman" w:hAnsi="Times New Roman" w:cs="Times New Roman"/>
          <w:sz w:val="24"/>
          <w:szCs w:val="24"/>
        </w:rPr>
        <w:t xml:space="preserve"> </w:t>
      </w:r>
      <w:r w:rsidR="00EE7EE1">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{"citationItems":[{"id":"ITEM-1","itemData":{"DOI":"10.1016/j.ecolmodel.2018.05.018","ISSN":"03043800","abstract":"Marine ecosystems are experiencing rapid changes driven by anthropogenic stressors which, in turn, are affecting human communities. One such stressor is ocean acidification, a result of increasing carbon emissions. Most research on biological impacts of ocean acidification has focused on the responses of an individual species or life stage. Yet, understanding how changes scale from species to ecosystems, and the services they provide, is critical to managing fisheries and setting research priorities. Here we use an ecosystem model, which is forced by oceanographic projections and also coupled to an economic input-output model, to quantify biological responses to ocean acidification in six coastal regions from Vancouver Island, Canada to Baja California, Mexico and economic responses at 17 ports on the US west coast. This model is intended to explore one possible future of how ocean acidification may influence this coastline. Outputs show that declines in species biomass tend to be larger in the southern region of the model, but the largest economic impacts on revenue, income and employment occur from northern California to northern Washington State. The economic consequences are primarily driven by declines in Dungeness crab from loss of prey. Given the substantive revenue generated by the fishing industry on the west coast, the model suggests that long-term planning for communities, researchers and managers in the northern region of the California Current would benefit from tracking Dungeness crab productivity and potential declines related to pH.","author":[{"dropping-particle":"","family":"Hodgson","given":"Emma E.","non-dropping-particle":"","parse-names":false,"suffix":""},{"dropping-particle":"","family":"Kaplan","given":"Isaac C.","non-dropping-particle":"","parse-names":false,"suffix":""},{"dropping-particle":"","family":"Marshall","given":"Kristin N.","non-dropping-particle":"","parse-names":false,"suffix":""},{"dropping-particle":"","family":"Leonard","given":"Jerry","non-dropping-particle":"","parse-names":false,"suffix":""},{"dropping-particle":"","family":"Essington","given":"Timothy E.","non-dropping-particle":"","parse-names":false,"suffix":""},{"dropping-particle":"","family":"Busch","given":"D. Shallin","non-dropping-particle":"","parse-names":false,"suffix":""},{"dropping-particle":"","family":"Fulton","given":"Elizabeth A.","non-dropping-particle":"","parse-names":false,"suffix":""},{"dropping-particle":"","family":"Harvey","given":"Chris J.","non-dropping-particle":"","parse-names":false,"suffix":""},{"dropping-particle":"","family":"Hermann","given":"Albert","non-dropping-particle":"","parse-names":false,"suffix":""},{"dropping-particle":"","family":"McElhany","given":"Paul","non-dropping-particle":"","parse-names":false,"suffix":""}],"container-title":"Ecological Modelling","id":"ITEM-1","issue":"May","issued":{"date-parts":[["2018"]]},"page":"106-117","publisher":"Elsevier","title":"Consequences of spatially variable ocean acidification in the California Current: Lower pH drives strongest declines in benthic species in southern regions while greatest economic impacts occur in northern regions","type":"article-journal","volume":"383"},"uris":["http://www.mendeley.com/documents/?uuid=332c6beb-b425-4f14-bbf6-3e04d7f8c2ce"]},{"id":"ITEM-2","itemData":{"DOI":"10.1111/fog.12268","ISSN":"13652419","abstract":"The ocean is affected by multiple anthropogenic stressors including climate change, the effects of which are already evident in many ocean ecosystems. The ABACuS v2 end-to-end model together with climate projections from the NEMO-MEDUSA 2.0 model were used to evaluate the effects of fishing, warming and horizontal and vertical mixing on the southern Benguela upwelling system. Of the drivers examined in this study, warming had the greatest effect on species biomass, with mainly negative effects. The magnitude of the impacts of warming intensified from the RCP 2.6 to the 8.5 emission scenario. Fishing negatively affected demersal and large pelagic fish, which in turn resulted in a biomass increase of forage fish due to a decrease in predation pressure. Water mixing was found to have minor indirect effects on zooplankton biomass and fish. The responses of species and species groups to the combined effects of fishing and warming were approximately equally divided between additive, synergistic and antagonistic. Interpretation of our model results suggests that the southern Benguela system is likely to be affected by climate change, including substantial changes in the abundance of some species important to the region's fisheries. Future planning for fisheries needs to take this into account, including through management that strives to maintain the resilience of key species and the system as a whole. In line with previous studies on the southern Benguela, the results reinforce the importance of including consideration of the indirect and combined impacts of climate change and fishing in management and planning.","author":[{"dropping-particle":"","family":"Ortega-Cisneros","given":"Kelly","non-dropping-particle":"","parse-names":false,"suffix":""},{"dropping-particle":"","family":"Cochrane","given":"Kevern L.","non-dropping-particle":"","parse-names":false,"suffix":""},{"dropping-particle":"","family":"Fulton","given":"Elizabeth A.","non-dropping-particle":"","parse-names":false,"suffix":""},{"dropping-particle":"","family":"Gorton","given":"Rebecca","non-dropping-particle":"","parse-names":false,"suffix":""},{"dropping-particle":"","family":"Popova","given":"Ekaterina","non-dropping-particle":"","parse-names":false,"suffix":""}],"container-title":"Fisheries Oceanography","id":"ITEM-2","issue":"5","issued":{"date-parts":[["2018"]]},"page":"489-503","title":"Evaluating the effects of climate change in the southern Benguela upwelling system using the Atlantis modelling framework","type":"article-journal","volume":"27"},"uris":["http://www.mendeley.com/documents/?uuid=fffa59e3-d304-4091-a312-3ff326757d74"]}],"mendeley":{"formattedCitation":"(Hodgson et al., 2018; Ortega-Cisneros et al., 2018)","plainTextFormattedCitation":"(Hodgson et al., 2018; Ortega-Cisneros et al., 2018)","previouslyFormattedCitation":"(Hodgson et al., 2018; Ortega-Cisneros et al., 2018)"},"properties":{"noteIndex":0},"schema":"https://github.com/citation-style-language/schema/raw/master/csl-citation.json"}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(Hodgson et al., 2018; Ortega-Cisneros et al., 2018)</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Atlantis hindcasts allow analysis of historical patterns and the effects of environmental drivers on marine ecosystems. Atlantis multi-decadal projections can provide valuable strategic management tools and have been used to simulate potential outcomes of ecosystem-based management strategies and the response of regional ecosystems to climate change</w:t>
      </w:r>
      <w:r w:rsidR="00EE7EE1">
        <w:rPr>
          <w:rFonts w:ascii="Times New Roman" w:eastAsia="Times New Roman" w:hAnsi="Times New Roman" w:cs="Times New Roman"/>
          <w:sz w:val="24"/>
          <w:szCs w:val="24"/>
        </w:rPr>
        <w:t xml:space="preserve"> </w:t>
      </w:r>
      <w:r w:rsidR="00EE7EE1">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{"citationItems":[{"id":"ITEM-1","itemData":{"DOI":"10.1016/j.ecolmodel.2021.109609","ISSN":"03043800","abstract":"The Baltic Sea is a heavily impacted ecosystem with multiple pressures acting simultaneously. In order to quantify ecosystem impacts of integrated climate change and eutrophication pressures under constant high fishing pressure, and to support decision-making and policies in generating environmental and economic sustainable systems, the Baltic Atlantis holistic and mechanistic ecosystem model was applied. The overall aim was to run scenarios of separate and integrated impacts of climate and riverine nutrient load changes, taking into account the interactions of the full food web in the entire Baltic Sea. This was done to identify which of those two pressures will likely dominate the future of the Baltic Sea ecosystem, and to test effects of different riverine nutrient forcing sources as well as the Baltic Atlantis functions in relation to hydrographic spawning thresholds. By integrating the hydrography, the biology covering all trophic levels of the food web, and multiple pressures, i.e. eutrophication, climate change and fishery, we were able to evaluate relative impacts of 3 climate scenarios and 3 nutrient load scenarios, using two sources of nutrient forcing and predict likely trends in ecosystem effects. With focus on major fish stocks, our model, with its assumptions, indicated that nutrient loads are the main driver of the changes in the ecosystem as long as the hydrographic thresholds for spawning are not reached. If the thresholds are reached for the Baltic cod, climate change impact will become most important. Furthermore, higher nutrient loads resulted in cod decrease, and increase in sprat and herring. This effect is amplified by stronger climate change. Overall, it is of crucial importance for the future of the Baltic Sea fisheries and stocks that potential impacts are considered both separate and integrated in a dynamic ecosystem-based management approach.","author":[{"dropping-particle":"","family":"Bossier","given":"Sieme","non-dropping-particle":"","parse-names":false,"suffix":""},{"dropping-particle":"","family":"Nielsen","given":"J. Rasmus","non-dropping-particle":"","parse-names":false,"suffix":""},{"dropping-particle":"","family":"Almroth-Rosell","given":"Elin","non-dropping-particle":"","parse-names":false,"suffix":""},{"dropping-particle":"","family":"Höglund","given":"Anders","non-dropping-particle":"","parse-names":false,"suffix":""},{"dropping-particle":"","family":"Bastardie","given":"Francois","non-dropping-particle":"","parse-names":false,"suffix":""},{"dropping-particle":"","family":"Neuenfeldt","given":"Stefan","non-dropping-particle":"","parse-names":false,"suffix":""},{"dropping-particle":"","family":"Wåhlström","given":"Iréne","non-dropping-particle":"","parse-names":false,"suffix":""},{"dropping-particle":"","family":"Christensen","given":"Asbjørn","non-dropping-particle":"","parse-names":false,"suffix":""}],"container-title":"Ecological Modelling","id":"ITEM-1","issue":"October 2020","issued":{"date-parts":[["2021"]]},"title":"Integrated ecosystem impacts of climate change and eutrophication on main Baltic fishery resources","type":"article-journal","volume":"453"},"uris":["http://www.mendeley.com/documents/?uuid=f6514fc1-a0c4-450f-b08c-143662e6da30"]},{"id":"ITEM-2","itemData":{"DOI":"10.3389/fmars.2019.00668","ISSN":"22967745","abstract":"The effects of increasing fishing pressure in combination with temperature increases in the Nordic and Barents Seas have been evaluated using an end-to-end model for the area forced by a downscaled RCP 4.5 climate scenario. The scenarios that have been applied have used four different fractions of fisheries mortality at maximum sustainable yield (Fmsy); 0.6, 0.8, 1.0 and 1.1 × Fmsy. As it is highly likely that more ecosystem components will be harvested in the future, the four scenarios have been repeated with fishing on a larger number of ecosystem components, including harvesting of lower trophic levels (mesozooplankton and mesopelagic fish). The zooplankton biomass had an increasing trend, regardless of the increase in fishing pressure on their predators. However, when introducing harvest on the lower trophic levels, this increase was no longer evident. When harvesting more components, the negative response in biomass of pelagic and demersal fish to increasing harvest became more prominent, indicating an increasing vulnerability in the ecosystem structure to stressors. Although harvest on lower trophic level led to an immense increase in the total catch, it also resulted in a decrease in the total catches of pelagic and demersal fish, despite more species being harvested in these guilds.","author":[{"dropping-particle":"","family":"Hansen","given":"Cecilie","non-dropping-particle":"","parse-names":false,"suffix":""},{"dropping-particle":"","family":"Nash","given":"Richard D.M.","non-dropping-particle":"","parse-names":false,"suffix":""},{"dropping-particle":"","family":"Drinkwater","given":"Kenneth F.","non-dropping-particle":"","parse-names":false,"suffix":""},{"dropping-particle":"","family":"Hjøllo","given":"Solfrid Sætre","non-dropping-particle":"","parse-names":false,"suffix":""}],"container-title":"Frontiers in Marine Science","id":"ITEM-2","issue":"October","issued":{"date-parts":[["2019"]]},"page":"1-13","title":"Management Scenarios Under Climate Change – A Study of the Nordic and Barents Seas","type":"article-journal","volume":"6"},"uris":["http://www.mendeley.com/documents/?uuid=5ac9f2ed-8ee9-4969-b9d3-aaa658dd1545"]},{"id":"ITEM-3","itemData":{"DOI":"10.1111/fog.12268","ISSN":"13652419","abstract":"The ocean is affected by multiple anthropogenic stressors including climate change, the effects of which are already evident in many ocean ecosystems. The ABACuS v2 end-to-end model together with climate projections from the NEMO-MEDUSA 2.0 model were used to evaluate the effects of fishing, warming and horizontal and vertical mixing on the southern Benguela upwelling system. Of the drivers examined in this study, warming had the greatest effect on species biomass, with mainly negative effects. The magnitude of the impacts of warming intensified from the RCP 2.6 to the 8.5 emission scenario. Fishing negatively affected demersal and large pelagic fish, which in turn resulted in a biomass increase of forage fish due to a decrease in predation pressure. Water mixing was found to have minor indirect effects on zooplankton biomass and fish. The responses of species and species groups to the combined effects of fishing and warming were approximately equally divided between additive, synergistic and antagonistic. Interpretation of our model results suggests that the southern Benguela system is likely to be affected by climate change, including substantial changes in the abundance of some species important to the region's fisheries. Future planning for fisheries needs to take this into account, including through management that strives to maintain the resilience of key species and the system as a whole. In line with previous studies on the southern Benguela, the results reinforce the importance of including consideration of the indirect and combined impacts of climate change and fishing in management and planning.","author":[{"dropping-particle":"","family":"Ortega-Cisneros","given":"Kelly","non-dropping-particle":"","parse-names":false,"suffix":""},{"dropping-particle":"","family":"Cochrane","given":"Kevern L.","non-dropping-particle":"","parse-names":false,"suffix":""},{"dropping-particle":"","family":"Fulton","given":"Elizabeth A.","non-dropping-particle":"","parse-names":false,"suffix":""},{"dropping-particle":"","family":"Gorton","given":"Rebecca","non-dropping-particle":"","parse-names":false,"suffix":""},{"dropping-particle":"","family":"Popova","given":"Ekaterina","non-dropping-particle":"","parse-names":false,"suffix":""}],"container-title":"Fisheries Oceanography","id":"ITEM-3","issue":"5","issued":{"date-parts":[["2018"]]},"page":"489-503","title":"Evaluating the effects of climate change in the southern Benguela upwelling system using the Atlantis modelling framework","type":"article-journal","volume":"27"},"uris":["http://www.mendeley.com/documents/?uuid=fffa59e3-d304-4091-a312-3ff326757d74"]}],"mendeley":{"formattedCitation":"(Bossier et al., 2021; Hansen et al., 2019; Ortega-Cisneros et al., 2018)","plainTextFormattedCitation":"(Bossier et al., 2021; Hansen et al., 2019; Ortega-Cisneros et al., 2018)","previouslyFormattedCitation":"(Bossier et al., 2021; Hansen et al., 2019; Ortega-Cisneros et al., 2018)"},"properties":{"noteIndex":0},"schema":"https://github.com/citation-style-language/schema/raw/master/csl-citation.json"}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(Bossier et al., 2021; Hansen et al., 2019; Ortega-Cisneros et al., 2018)</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 hindcast that reproduces contemporary ecosystem conditions well is critical for building confidence in Atlantis projections </w:t>
      </w:r>
      <w:r w:rsidR="00EE7EE1">
        <w:rPr>
          <w:rFonts w:ascii="Times New Roman" w:eastAsia="Times New Roman" w:hAnsi="Times New Roman" w:cs="Times New Roman"/>
          <w:sz w:val="24"/>
          <w:szCs w:val="24"/>
        </w:rPr>
        <w:fldChar w:fldCharType="begin" w:fldLock="1"/>
      </w:r>
      <w:r w:rsidR="00347902">
        <w:rPr>
          <w:rFonts w:ascii="Times New Roman" w:eastAsia="Times New Roman" w:hAnsi="Times New Roman" w:cs="Times New Roman"/>
          <w:sz w:val="24"/>
          <w:szCs w:val="24"/>
        </w:rPr>
        <w:instrText>ADDIN CSL_CITATION {"citationItems":[{"id":"ITEM-1","itemData":{"DOI":"10.1093/icesjms/fsv250","ISSN":"1095-9289","abstract":"The Fifth Assessment Report of the Intergovernmental Panel on Climate Change highlights that climate change and ocean acidification are challenging the sustainable management of living marine resources (LMRs). Formal and systematic treatment of uncertainty in existing LMR projections, however, is lacking. We synthesize knowledge of how to address different sources of uncertainty by drawing from climate model intercomparison efforts. We suggest an ensemble of available models and projections, informed by observations, as a starting point to quantify uncertainties. Such an ensemble must be paired with analysis of the dominant uncertainties over different spatial scales, time horizons, and metrics. We use two examples: (i) global and regional projections of Sea Surface Temperature and (ii) projection of changes in potential catch of sablefish (Anoplopoma fimbria) in the 21st century, to illustrate this ensemble model approach to explore different types of uncertainties. Further effort should prioritize understanding dominant, undersampled dimensions of uncertainty, as well as the strategic collection of observations to quantify, and ultimately reduce, uncertainties. Our proposed framework will improve our understanding of future changes in LMR and the resulting risk of impacts to ecosystems and the societies under changing ocean conditions.","author":[{"dropping-particle":"","family":"Cheung","given":"William W. L.","non-dropping-particle":"","parse-names":false,"suffix":""},{"dropping-particle":"","family":"Frölicher","given":"Thomas L.","non-dropping-particle":"","parse-names":false,"suffix":""},{"dropping-particle":"","family":"Asch","given":"Rebecca G.","non-dropping-particle":"","parse-names":false,"suffix":""},{"dropping-particle":"","family":"Jones","given":"Miranda C.","non-dropping-particle":"","parse-names":false,"suffix":""},{"dropping-particle":"","family":"Pinsky","given":"Malin L.","non-dropping-particle":"","parse-names":false,"suffix":""},{"dropping-particle":"","family":"Reygondeau","given":"Gabriel","non-dropping-particle":"","parse-names":false,"suffix":""},{"dropping-particle":"","family":"Rodgers","given":"Keith B.","non-dropping-particle":"","parse-names":false,"suffix":""},{"dropping-particle":"","family":"Rykaczewski","given":"Ryan R.","non-dropping-particle":"","parse-names":false,"suffix":""},{"dropping-particle":"","family":"Sarmiento","given":"Jorge L.","non-dropping-particle":"","parse-names":false,"suffix":""},{"dropping-particle":"","family":"Stock","given":"Charles","non-dropping-particle":"","parse-names":false,"suffix":""},{"dropping-particle":"","family":"Watson","given":"James R.","non-dropping-particle":"","parse-names":false,"suffix":""}],"container-title":"ICES Journal of Marine Science","id":"ITEM-1","issue":"5","issued":{"date-parts":[["2016","5","1"]]},"page":"1283-1296","title":"Building confidence in projections of the responses of living marine resources to climate change","type":"article-journal","volume":"73"},"uris":["http://www.mendeley.com/documents/?uuid=99a23d5f-5210-4870-9f82-6dc08e4faaa4"]}],"mendeley":{"formattedCitation":"(Cheung et al., 2016)","plainTextFormattedCitation":"(Cheung et al., 2016)","previouslyFormattedCitation":"(Cheung et al., 2016)"},"properties":{"noteIndex":0},"schema":"https://github.com/citation-style-language/schema/raw/master/csl-citation.json"}</w:instrText>
      </w:r>
      <w:r w:rsidR="00EE7EE1">
        <w:rPr>
          <w:rFonts w:ascii="Times New Roman" w:eastAsia="Times New Roman" w:hAnsi="Times New Roman" w:cs="Times New Roman"/>
          <w:sz w:val="24"/>
          <w:szCs w:val="24"/>
        </w:rPr>
        <w:fldChar w:fldCharType="separate"/>
      </w:r>
      <w:r w:rsidR="00EE7EE1" w:rsidRPr="00EE7EE1">
        <w:rPr>
          <w:rFonts w:ascii="Times New Roman" w:eastAsia="Times New Roman" w:hAnsi="Times New Roman" w:cs="Times New Roman"/>
          <w:noProof/>
          <w:sz w:val="24"/>
          <w:szCs w:val="24"/>
        </w:rPr>
        <w:t>(Cheung et al., 2016)</w:t>
      </w:r>
      <w:r w:rsidR="00EE7EE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0000014" w14:textId="389BF608"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northeast United States Atlantis model (NEUS), has undergone significant change since its original publication, thus designating a second iteration of the model (NEUSv2). NEUSv2 resolves ecosystem processes within large (~100s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polygons (boxes) spanning the continental shelf from Cape Hatteras through the Gulf of Maine (Figure 1; </w:t>
      </w:r>
      <w:r w:rsidR="00347902">
        <w:rPr>
          <w:rFonts w:ascii="Times New Roman" w:eastAsia="Times New Roman" w:hAnsi="Times New Roman" w:cs="Times New Roman"/>
          <w:sz w:val="24"/>
          <w:szCs w:val="24"/>
        </w:rPr>
        <w:fldChar w:fldCharType="begin" w:fldLock="1"/>
      </w:r>
      <w:r w:rsidR="00347902">
        <w:rPr>
          <w:rFonts w:ascii="Times New Roman" w:eastAsia="Times New Roman" w:hAnsi="Times New Roman" w:cs="Times New Roman"/>
          <w:sz w:val="24"/>
          <w:szCs w:val="24"/>
        </w:rPr>
        <w:instrText>ADDIN CSL_CITATION {"citationItems":[{"id":"ITEM-1","itemData":{"DOI":"10.1016/j.pocean.2010.09.020","ISSN":"0079-6611","author":[{"dropping-particle":"","family":"Link","given":"Jason S","non-dropping-particle":"","parse-names":false,"suffix":""},{"dropping-particle":"","family":"Fulton","given":"Elizabeth A","non-dropping-particle":"","parse-names":false,"suffix":""},{"dropping-particle":"","family":"Gamble","given":"Robert J","non-dropping-particle":"","parse-names":false,"suffix":""}],"container-title":"Progress in Oceanography","id":"ITEM-1","issue":"1-4","issued":{"date-parts":[["2010"]]},"page":"214-234","publisher":"Elsevier Ltd","title":"The northeast US application of ATLANTIS : A full system model exploring marine ecosystem dynamics in a living marine resource management context","type":"article-journal","volume":"87"},"uris":["http://www.mendeley.com/documents/?uuid=ddc87a10-66a5-40bf-8149-d57e447c19e2"]}],"mendeley":{"formattedCitation":"(Link et al., 2010)","manualFormatting":"Link et al., 2010","plainTextFormattedCitation":"(Link et al., 2010)","previouslyFormattedCitation":"(Link et al., 2010)"},"properties":{"noteIndex":0},"schema":"https://github.com/citation-style-language/schema/raw/master/csl-citation.json"}</w:instrText>
      </w:r>
      <w:r w:rsidR="00347902">
        <w:rPr>
          <w:rFonts w:ascii="Times New Roman" w:eastAsia="Times New Roman" w:hAnsi="Times New Roman" w:cs="Times New Roman"/>
          <w:sz w:val="24"/>
          <w:szCs w:val="24"/>
        </w:rPr>
        <w:fldChar w:fldCharType="separate"/>
      </w:r>
      <w:r w:rsidR="00347902" w:rsidRPr="00347902">
        <w:rPr>
          <w:rFonts w:ascii="Times New Roman" w:eastAsia="Times New Roman" w:hAnsi="Times New Roman" w:cs="Times New Roman"/>
          <w:noProof/>
          <w:sz w:val="24"/>
          <w:szCs w:val="24"/>
        </w:rPr>
        <w:t>Link et al., 2010</w:t>
      </w:r>
      <w:r w:rsidR="0034790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boxes are delineated based on a variety of factors, including habitat types, bathymetry, hydrography, and fisheries management areas. NEUSv2 simulates the growth, reproduction, migrations, and trophic interactions of functional groups that encompass benthic and pelagic species from plankton to </w:t>
      </w:r>
      <w:r>
        <w:rPr>
          <w:rFonts w:ascii="Times New Roman" w:eastAsia="Times New Roman" w:hAnsi="Times New Roman" w:cs="Times New Roman"/>
          <w:sz w:val="24"/>
          <w:szCs w:val="24"/>
        </w:rPr>
        <w:lastRenderedPageBreak/>
        <w:t xml:space="preserve">whales. Major changes since NEUSv1 </w:t>
      </w:r>
      <w:r w:rsidR="00347902">
        <w:rPr>
          <w:rFonts w:ascii="Times New Roman" w:eastAsia="Times New Roman" w:hAnsi="Times New Roman" w:cs="Times New Roman"/>
          <w:sz w:val="24"/>
          <w:szCs w:val="24"/>
        </w:rPr>
        <w:fldChar w:fldCharType="begin" w:fldLock="1"/>
      </w:r>
      <w:r w:rsidR="006E55CB">
        <w:rPr>
          <w:rFonts w:ascii="Times New Roman" w:eastAsia="Times New Roman" w:hAnsi="Times New Roman" w:cs="Times New Roman"/>
          <w:sz w:val="24"/>
          <w:szCs w:val="24"/>
        </w:rPr>
        <w:instrText>ADDIN CSL_CITATION {"citationItems":[{"id":"ITEM-1","itemData":{"author":[{"dropping-particle":"","family":"Link","given":"Jason S","non-dropping-particle":"","parse-names":false,"suffix":""},{"dropping-particle":"","family":"Gamble","given":"Robert J","non-dropping-particle":"","parse-names":false,"suffix":""},{"dropping-particle":"","family":"Fulton","given":"Elizabeth A","non-dropping-particle":"","parse-names":false,"suffix":""}],"id":"ITEM-1","issued":{"date-parts":[["2011"]]},"title":"NEUS - Atlantis: Construction, Calibration, and Application of an Ecosystem Model with Ecological Interactions, Physiographic Conditions, and Fleet Behavior","type":"report"},"uris":["http://www.mendeley.com/documents/?uuid=5abda988-cc1e-4ced-9a87-c80f01e0266e"]},{"id":"ITEM-2","itemData":{"DOI":"10.1016/j.pocean.2010.09.020","ISSN":"0079-6611","author":[{"dropping-particle":"","family":"Link","given":"Jason S","non-dropping-particle":"","parse-names":false,"suffix":""},{"dropping-particle":"","family":"Fulton","given":"Elizabeth A","non-dropping-particle":"","parse-names":false,"suffix":""},{"dropping-particle":"","family":"Gamble","given":"Robert J","non-dropping-particle":"","parse-names":false,"suffix":""}],"container-title":"Progress in Oceanography","id":"ITEM-2","issue":"1-4","issued":{"date-parts":[["2010"]]},"page":"214-234","publisher":"Elsevier Ltd","title":"The northeast US application of ATLANTIS : A full system model exploring marine ecosystem dynamics in a living marine resource management context","type":"article-journal","volume":"87"},"uris":["http://www.mendeley.com/documents/?uuid=ddc87a10-66a5-40bf-8149-d57e447c19e2"]}],"mendeley":{"formattedCitation":"(Link et al., 2011, 2010)","plainTextFormattedCitation":"(Link et al., 2011, 2010)","previouslyFormattedCitation":"(Link et al., 2011, 2010)"},"properties":{"noteIndex":0},"schema":"https://github.com/citation-style-language/schema/raw/master/csl-citation.json"}</w:instrText>
      </w:r>
      <w:r w:rsidR="00347902">
        <w:rPr>
          <w:rFonts w:ascii="Times New Roman" w:eastAsia="Times New Roman" w:hAnsi="Times New Roman" w:cs="Times New Roman"/>
          <w:sz w:val="24"/>
          <w:szCs w:val="24"/>
        </w:rPr>
        <w:fldChar w:fldCharType="separate"/>
      </w:r>
      <w:r w:rsidR="00347902" w:rsidRPr="00347902">
        <w:rPr>
          <w:rFonts w:ascii="Times New Roman" w:eastAsia="Times New Roman" w:hAnsi="Times New Roman" w:cs="Times New Roman"/>
          <w:noProof/>
          <w:sz w:val="24"/>
          <w:szCs w:val="24"/>
        </w:rPr>
        <w:t>(Link et al., 2011, 2010)</w:t>
      </w:r>
      <w:r w:rsidR="0034790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include  a new code base, functional group definitions (Appendix B), and new physical and biological forcing.  </w:t>
      </w:r>
    </w:p>
    <w:p w14:paraId="00000015" w14:textId="671B9044"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part of this contribution, NEUSv2’s physical ocean forcing (advection, temperature, and salinity) source was updated to the </w:t>
      </w:r>
      <w:ins w:id="19" w:author="Vincent S. Saba" w:date="2022-04-21T18:27:00Z">
        <w:r w:rsidR="00F249B0">
          <w:rPr>
            <w:rFonts w:ascii="Times New Roman" w:eastAsia="Times New Roman" w:hAnsi="Times New Roman" w:cs="Times New Roman"/>
            <w:sz w:val="24"/>
            <w:szCs w:val="24"/>
          </w:rPr>
          <w:t xml:space="preserve">high-resolution (8.3-km) </w:t>
        </w:r>
      </w:ins>
      <w:r>
        <w:rPr>
          <w:rFonts w:ascii="Times New Roman" w:eastAsia="Times New Roman" w:hAnsi="Times New Roman" w:cs="Times New Roman"/>
          <w:sz w:val="24"/>
          <w:szCs w:val="24"/>
        </w:rPr>
        <w:t>Copernicus Marine Service’s GLORYS12V1 global reanalysis mode</w:t>
      </w:r>
      <w:r w:rsidR="006E55CB">
        <w:rPr>
          <w:rFonts w:ascii="Times New Roman" w:eastAsia="Times New Roman" w:hAnsi="Times New Roman" w:cs="Times New Roman"/>
          <w:sz w:val="24"/>
          <w:szCs w:val="24"/>
        </w:rPr>
        <w:t xml:space="preserve">l </w:t>
      </w:r>
      <w:r w:rsidR="006E55CB">
        <w:rPr>
          <w:rFonts w:ascii="Times New Roman" w:eastAsia="Times New Roman" w:hAnsi="Times New Roman" w:cs="Times New Roman"/>
          <w:sz w:val="24"/>
          <w:szCs w:val="24"/>
        </w:rPr>
        <w:fldChar w:fldCharType="begin" w:fldLock="1"/>
      </w:r>
      <w:r w:rsidR="00B7360F">
        <w:rPr>
          <w:rFonts w:ascii="Times New Roman" w:eastAsia="Times New Roman" w:hAnsi="Times New Roman" w:cs="Times New Roman"/>
          <w:sz w:val="24"/>
          <w:szCs w:val="24"/>
        </w:rPr>
        <w:instrText>ADDIN CSL_CITATION {"citationItems":[{"id":"ITEM-1","itemData":{"author":[{"dropping-particle":"","family":"CMEMS","given":"","non-dropping-particle":"","parse-names":false,"suffix":""}],"id":"ITEM-1","issued":{"date-parts":[["2018"]]},"publisher":"E.U. Copernicus Marine Service Information","title":"GLORYS12V1 - Global Ocean Physical Reanalysis Product","type":"report"},"uris":["http://www.mendeley.com/documents/?uuid=92ba071f-e953-45d0-bad5-8ede7a8a6ee0"]}],"mendeley":{"formattedCitation":"(CMEMS, 2018)","plainTextFormattedCitation":"(CMEMS, 2018)","previouslyFormattedCitation":"(CMEMS, 2018)"},"properties":{"noteIndex":0},"schema":"https://github.com/citation-style-language/schema/raw/master/csl-citation.json"}</w:instrText>
      </w:r>
      <w:r w:rsidR="006E55CB">
        <w:rPr>
          <w:rFonts w:ascii="Times New Roman" w:eastAsia="Times New Roman" w:hAnsi="Times New Roman" w:cs="Times New Roman"/>
          <w:sz w:val="24"/>
          <w:szCs w:val="24"/>
        </w:rPr>
        <w:fldChar w:fldCharType="separate"/>
      </w:r>
      <w:r w:rsidR="006E55CB" w:rsidRPr="006E55CB">
        <w:rPr>
          <w:rFonts w:ascii="Times New Roman" w:eastAsia="Times New Roman" w:hAnsi="Times New Roman" w:cs="Times New Roman"/>
          <w:noProof/>
          <w:sz w:val="24"/>
          <w:szCs w:val="24"/>
        </w:rPr>
        <w:t>(CMEMS, 2018)</w:t>
      </w:r>
      <w:r w:rsidR="006E55C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vertical advection derived from NASA’s ECCOV4 model </w:t>
      </w:r>
      <w:r w:rsidR="00B7360F">
        <w:rPr>
          <w:rFonts w:ascii="Times New Roman" w:eastAsia="Times New Roman" w:hAnsi="Times New Roman" w:cs="Times New Roman"/>
          <w:sz w:val="24"/>
          <w:szCs w:val="24"/>
        </w:rPr>
        <w:fldChar w:fldCharType="begin" w:fldLock="1"/>
      </w:r>
      <w:r w:rsidR="00B7360F">
        <w:rPr>
          <w:rFonts w:ascii="Times New Roman" w:eastAsia="Times New Roman" w:hAnsi="Times New Roman" w:cs="Times New Roman"/>
          <w:sz w:val="24"/>
          <w:szCs w:val="24"/>
        </w:rPr>
        <w:instrText>ADDIN CSL_CITATION {"citationItems":[{"id":"ITEM-1","itemData":{"author":[{"dropping-particle":"","family":"ECCO Consortium","given":"","non-dropping-particle":"","parse-names":false,"suffix":""},{"dropping-particle":"","family":"Fukumori","given":"I.","non-dropping-particle":"","parse-names":false,"suffix":""},{"dropping-particle":"","family":"Wang","given":"O.","non-dropping-particle":"","parse-names":false,"suffix":""},{"dropping-particle":"","family":"Fenty","given":"I.","non-dropping-particle":"","parse-names":false,"suffix":""},{"dropping-particle":"","family":"Forget","given":"G.","non-dropping-particle":"","parse-names":false,"suffix":""},{"dropping-particle":"","family":"Heimback","given":"P.","non-dropping-particle":"","parse-names":false,"suffix":""},{"dropping-particle":"","family":"Ponte","given":"R. M.","non-dropping-particle":"","parse-names":false,"suffix":""}],"id":"ITEM-1","issued":{"date-parts":[["2015"]]},"title":"ECCO Central Estimate (/i Version 4 Release 4 /i)","type":"article"},"uris":["http://www.mendeley.com/documents/?uuid=cb0ddf10-4a9a-46c2-9a7d-a77d165a3607"]}],"mendeley":{"formattedCitation":"(ECCO Consortium et al., 2015)","manualFormatting":"(ECCO Consortium, 2015)","plainTextFormattedCitation":"(ECCO Consortium et al., 2015)","previouslyFormattedCitation":"(ECCO Consortium et al., 2015)"},"properties":{"noteIndex":0},"schema":"https://github.com/citation-style-language/schema/raw/master/csl-citation.json"}</w:instrText>
      </w:r>
      <w:r w:rsidR="00B7360F">
        <w:rPr>
          <w:rFonts w:ascii="Times New Roman" w:eastAsia="Times New Roman" w:hAnsi="Times New Roman" w:cs="Times New Roman"/>
          <w:sz w:val="24"/>
          <w:szCs w:val="24"/>
        </w:rPr>
        <w:fldChar w:fldCharType="separate"/>
      </w:r>
      <w:r w:rsidR="00B7360F">
        <w:rPr>
          <w:rFonts w:ascii="Times New Roman" w:eastAsia="Times New Roman" w:hAnsi="Times New Roman" w:cs="Times New Roman"/>
          <w:noProof/>
          <w:sz w:val="24"/>
          <w:szCs w:val="24"/>
        </w:rPr>
        <w:t>(ECCO Consortium</w:t>
      </w:r>
      <w:r w:rsidR="00B7360F" w:rsidRPr="00B7360F">
        <w:rPr>
          <w:rFonts w:ascii="Times New Roman" w:eastAsia="Times New Roman" w:hAnsi="Times New Roman" w:cs="Times New Roman"/>
          <w:noProof/>
          <w:sz w:val="24"/>
          <w:szCs w:val="24"/>
        </w:rPr>
        <w:t>, 2015)</w:t>
      </w:r>
      <w:r w:rsidR="00B736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Furthermore, NEUSv2 forces </w:t>
      </w:r>
      <w:commentRangeStart w:id="20"/>
      <w:r>
        <w:rPr>
          <w:rFonts w:ascii="Times New Roman" w:eastAsia="Times New Roman" w:hAnsi="Times New Roman" w:cs="Times New Roman"/>
          <w:sz w:val="24"/>
          <w:szCs w:val="24"/>
        </w:rPr>
        <w:t>primary producer</w:t>
      </w:r>
      <w:commentRangeEnd w:id="20"/>
      <w:r w:rsidR="00BF51A7">
        <w:rPr>
          <w:rStyle w:val="CommentReference"/>
        </w:rPr>
        <w:commentReference w:id="20"/>
      </w:r>
      <w:r>
        <w:rPr>
          <w:rFonts w:ascii="Times New Roman" w:eastAsia="Times New Roman" w:hAnsi="Times New Roman" w:cs="Times New Roman"/>
          <w:sz w:val="24"/>
          <w:szCs w:val="24"/>
        </w:rPr>
        <w:t xml:space="preserve"> biomass with an ocean</w:t>
      </w:r>
      <w:ins w:id="21" w:author="Kimberly Hyde (ACL)" w:date="2022-04-22T09:04:00Z">
        <w:r w:rsidR="006F2C0B">
          <w:rPr>
            <w:rFonts w:ascii="Times New Roman" w:eastAsia="Times New Roman" w:hAnsi="Times New Roman" w:cs="Times New Roman"/>
            <w:sz w:val="24"/>
            <w:szCs w:val="24"/>
          </w:rPr>
          <w:t xml:space="preserve"> </w:t>
        </w:r>
      </w:ins>
      <w:del w:id="22" w:author="Kimberly Hyde (ACL)" w:date="2022-04-22T09:04:00Z">
        <w:r w:rsidDel="006F2C0B">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color</w:t>
      </w:r>
      <w:del w:id="23" w:author="Kimberly Hyde (ACL)" w:date="2022-04-22T09:04:00Z">
        <w:r w:rsidDel="006F2C0B">
          <w:rPr>
            <w:rFonts w:ascii="Times New Roman" w:eastAsia="Times New Roman" w:hAnsi="Times New Roman" w:cs="Times New Roman"/>
            <w:sz w:val="24"/>
            <w:szCs w:val="24"/>
          </w:rPr>
          <w:delText>-based</w:delText>
        </w:r>
      </w:del>
      <w:ins w:id="24" w:author="Kimberly Hyde (ACL)" w:date="2022-04-22T09:04:00Z">
        <w:r w:rsidR="006F2C0B">
          <w:rPr>
            <w:rFonts w:ascii="Times New Roman" w:eastAsia="Times New Roman" w:hAnsi="Times New Roman" w:cs="Times New Roman"/>
            <w:sz w:val="24"/>
            <w:szCs w:val="24"/>
          </w:rPr>
          <w:t xml:space="preserve"> derived</w:t>
        </w:r>
      </w:ins>
      <w:r>
        <w:rPr>
          <w:rFonts w:ascii="Times New Roman" w:eastAsia="Times New Roman" w:hAnsi="Times New Roman" w:cs="Times New Roman"/>
          <w:sz w:val="24"/>
          <w:szCs w:val="24"/>
        </w:rPr>
        <w:t xml:space="preserve"> phytoplankton size-class model </w:t>
      </w:r>
      <w:r w:rsidR="00B7360F">
        <w:rPr>
          <w:rFonts w:ascii="Times New Roman" w:eastAsia="Times New Roman" w:hAnsi="Times New Roman" w:cs="Times New Roman"/>
          <w:sz w:val="24"/>
          <w:szCs w:val="24"/>
        </w:rPr>
        <w:fldChar w:fldCharType="begin" w:fldLock="1"/>
      </w:r>
      <w:r w:rsidR="009339A5">
        <w:rPr>
          <w:rFonts w:ascii="Times New Roman" w:eastAsia="Times New Roman" w:hAnsi="Times New Roman" w:cs="Times New Roman"/>
          <w:sz w:val="24"/>
          <w:szCs w:val="24"/>
        </w:rPr>
        <w:instrText>ADDIN CSL_CITATION {"citationItems":[{"id":"ITEM-1","itemData":{"DOI":"10.1016/j.rse.2021.112729","ISSN":"00344257","author":[{"dropping-particle":"","family":"Turner","given":"Kyle J.","non-dropping-particle":"","parse-names":false,"suffix":""},{"dropping-particle":"","family":"Mouw","given":"Colleen B.","non-dropping-particle":"","parse-names":false,"suffix":""},{"dropping-particle":"","family":"Hyde","given":"Kimberly J.W.","non-dropping-particle":"","parse-names":false,"suffix":""},{"dropping-particle":"","family":"Morse","given":"Ryan","non-dropping-particle":"","parse-names":false,"suffix":""},{"dropping-particle":"","family":"Ciochetto","given":"Audrey B.","non-dropping-particle":"","parse-names":false,"suffix":""}],"container-title":"Remote Sensing of Environment","id":"ITEM-1","issued":{"date-parts":[["2021","12"]]},"page":"112729","title":"Optimization and assessment of phytoplankton size class algorithms for ocean color data on the Northeast U.S. continental shelf","type":"article-journal","volume":"267"},"uris":["http://www.mendeley.com/documents/?uuid=60c05437-0a79-442b-9dd6-34e160927d23"]}],"mendeley":{"formattedCitation":"(Turner et al., 2021)","plainTextFormattedCitation":"(Turner et al., 2021)","previouslyFormattedCitation":"(Turner et al., 2021)"},"properties":{"noteIndex":0},"schema":"https://github.com/citation-style-language/schema/raw/master/csl-citation.json"}</w:instrText>
      </w:r>
      <w:r w:rsidR="00B7360F">
        <w:rPr>
          <w:rFonts w:ascii="Times New Roman" w:eastAsia="Times New Roman" w:hAnsi="Times New Roman" w:cs="Times New Roman"/>
          <w:sz w:val="24"/>
          <w:szCs w:val="24"/>
        </w:rPr>
        <w:fldChar w:fldCharType="separate"/>
      </w:r>
      <w:r w:rsidR="00B7360F" w:rsidRPr="00B7360F">
        <w:rPr>
          <w:rFonts w:ascii="Times New Roman" w:eastAsia="Times New Roman" w:hAnsi="Times New Roman" w:cs="Times New Roman"/>
          <w:noProof/>
          <w:sz w:val="24"/>
          <w:szCs w:val="24"/>
        </w:rPr>
        <w:t>(Turner et al., 2021)</w:t>
      </w:r>
      <w:r w:rsidR="00B736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This biological forcing aims to reduce calibration needs, improve the realism of lower trophic level dynamics, and more accurately reflect observed trends in plankton dynamics. Together these new forcing changes sought to improve the biological stability of the hindcast model and allow the NEUSv2 hindcast to be regularly updated using continually updated forcing data. </w:t>
      </w:r>
    </w:p>
    <w:p w14:paraId="00000016" w14:textId="72C685B6"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is the first Atlantis model </w:t>
      </w:r>
      <w:del w:id="25" w:author="Vincent S. Saba" w:date="2022-04-21T18:28:00Z">
        <w:r w:rsidDel="00F249B0">
          <w:rPr>
            <w:rFonts w:ascii="Times New Roman" w:eastAsia="Times New Roman" w:hAnsi="Times New Roman" w:cs="Times New Roman"/>
            <w:sz w:val="24"/>
            <w:szCs w:val="24"/>
          </w:rPr>
          <w:delText xml:space="preserve">not only </w:delText>
        </w:r>
      </w:del>
      <w:r>
        <w:rPr>
          <w:rFonts w:ascii="Times New Roman" w:eastAsia="Times New Roman" w:hAnsi="Times New Roman" w:cs="Times New Roman"/>
          <w:sz w:val="24"/>
          <w:szCs w:val="24"/>
        </w:rPr>
        <w:t xml:space="preserve">to </w:t>
      </w:r>
      <w:del w:id="26" w:author="Vincent S. Saba" w:date="2022-04-21T18:28:00Z">
        <w:r w:rsidDel="00F249B0">
          <w:rPr>
            <w:rFonts w:ascii="Times New Roman" w:eastAsia="Times New Roman" w:hAnsi="Times New Roman" w:cs="Times New Roman"/>
            <w:sz w:val="24"/>
            <w:szCs w:val="24"/>
          </w:rPr>
          <w:delText xml:space="preserve">use </w:delText>
        </w:r>
      </w:del>
      <w:ins w:id="27" w:author="Vincent S. Saba" w:date="2022-04-21T18:28:00Z">
        <w:r w:rsidR="00F249B0">
          <w:rPr>
            <w:rFonts w:ascii="Times New Roman" w:eastAsia="Times New Roman" w:hAnsi="Times New Roman" w:cs="Times New Roman"/>
            <w:sz w:val="24"/>
            <w:szCs w:val="24"/>
          </w:rPr>
          <w:t xml:space="preserve">be forced by </w:t>
        </w:r>
      </w:ins>
      <w:r>
        <w:rPr>
          <w:rFonts w:ascii="Times New Roman" w:eastAsia="Times New Roman" w:hAnsi="Times New Roman" w:cs="Times New Roman"/>
          <w:sz w:val="24"/>
          <w:szCs w:val="24"/>
        </w:rPr>
        <w:t>satellite ocean</w:t>
      </w:r>
      <w:ins w:id="28" w:author="Kimberly Hyde (ACL)" w:date="2022-04-22T09:05:00Z">
        <w:r w:rsidR="00F238BB">
          <w:rPr>
            <w:rFonts w:ascii="Times New Roman" w:eastAsia="Times New Roman" w:hAnsi="Times New Roman" w:cs="Times New Roman"/>
            <w:sz w:val="24"/>
            <w:szCs w:val="24"/>
          </w:rPr>
          <w:t xml:space="preserve"> </w:t>
        </w:r>
      </w:ins>
      <w:del w:id="29" w:author="Kimberly Hyde (ACL)" w:date="2022-04-22T09:05:00Z">
        <w:r w:rsidDel="00F238BB">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color data</w:t>
      </w:r>
      <w:del w:id="30" w:author="Vincent S. Saba" w:date="2022-04-21T18:29:00Z">
        <w:r w:rsidDel="00097DC9">
          <w:rPr>
            <w:rFonts w:ascii="Times New Roman" w:eastAsia="Times New Roman" w:hAnsi="Times New Roman" w:cs="Times New Roman"/>
            <w:sz w:val="24"/>
            <w:szCs w:val="24"/>
          </w:rPr>
          <w:delText xml:space="preserve"> as a forcing source, but to force primary producers directly</w:delText>
        </w:r>
      </w:del>
      <w:r>
        <w:rPr>
          <w:rFonts w:ascii="Times New Roman" w:eastAsia="Times New Roman" w:hAnsi="Times New Roman" w:cs="Times New Roman"/>
          <w:sz w:val="24"/>
          <w:szCs w:val="24"/>
        </w:rPr>
        <w:t xml:space="preserve">. A full description of NEUSv2 is beyond the scope of this work, and rather we describe and evaluate here NEUSv2’s new forcing. Here we present three main objectives: (1) describe overall model performance for grazing functional groups with regards to minimum performance standards, (2) evaluate the ability for the NEUSv2 box geometry to adequately capture expected spatial and seasonal patterns </w:t>
      </w:r>
      <w:ins w:id="31" w:author="Vincent S. Saba" w:date="2022-04-21T18:37:00Z">
        <w:r w:rsidR="00DB2F01">
          <w:rPr>
            <w:rFonts w:ascii="Times New Roman" w:eastAsia="Times New Roman" w:hAnsi="Times New Roman" w:cs="Times New Roman"/>
            <w:sz w:val="24"/>
            <w:szCs w:val="24"/>
          </w:rPr>
          <w:t>observed</w:t>
        </w:r>
      </w:ins>
      <w:del w:id="32" w:author="Vincent S. Saba" w:date="2022-04-21T18:37:00Z">
        <w:r w:rsidDel="00DB2F01">
          <w:rPr>
            <w:rFonts w:ascii="Times New Roman" w:eastAsia="Times New Roman" w:hAnsi="Times New Roman" w:cs="Times New Roman"/>
            <w:sz w:val="24"/>
            <w:szCs w:val="24"/>
          </w:rPr>
          <w:delText>seen</w:delText>
        </w:r>
      </w:del>
      <w:r>
        <w:rPr>
          <w:rFonts w:ascii="Times New Roman" w:eastAsia="Times New Roman" w:hAnsi="Times New Roman" w:cs="Times New Roman"/>
          <w:sz w:val="24"/>
          <w:szCs w:val="24"/>
        </w:rPr>
        <w:t xml:space="preserve"> in its original forcing sources, (3) determine whether zooplankton functional groups respond to primary producer forcing through analyses of biomass time series, seasonality, trophic interactions, and comparisons to observations. We conclude with a description and interpretation of the decisions made when parameterizing NEUSv2 and integrating the new forcing sources.</w:t>
      </w:r>
    </w:p>
    <w:p w14:paraId="00000017"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Model Description</w:t>
      </w:r>
    </w:p>
    <w:p w14:paraId="00000018"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2.1 Specifications</w:t>
      </w:r>
    </w:p>
    <w:p w14:paraId="00000019" w14:textId="5FCCC663"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NEUSv2 domain (functionally identical to NEUSv1) contours the continental shelf to a depth of 500 m from Cape Hatteras through the Gulf of Maine (Figure 1). Each of the 30 polygons, or boxes (</w:t>
      </w:r>
      <w:del w:id="33" w:author="Kimberly Hyde (ACL)" w:date="2022-04-22T09:29:00Z">
        <w:r w:rsidDel="00DD5B62">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22 </w:t>
      </w:r>
      <w:del w:id="34" w:author="Kimberly Hyde (ACL)" w:date="2022-04-22T09:30:00Z">
        <w:r w:rsidDel="00DD5B62">
          <w:rPr>
            <w:rFonts w:ascii="Times New Roman" w:eastAsia="Times New Roman" w:hAnsi="Times New Roman" w:cs="Times New Roman"/>
            <w:sz w:val="24"/>
            <w:szCs w:val="24"/>
          </w:rPr>
          <w:delText xml:space="preserve">are </w:delText>
        </w:r>
      </w:del>
      <w:r>
        <w:rPr>
          <w:rFonts w:ascii="Times New Roman" w:eastAsia="Times New Roman" w:hAnsi="Times New Roman" w:cs="Times New Roman"/>
          <w:sz w:val="24"/>
          <w:szCs w:val="24"/>
        </w:rPr>
        <w:t xml:space="preserve">dynamic, 2 </w:t>
      </w:r>
      <w:del w:id="35" w:author="Kimberly Hyde (ACL)" w:date="2022-04-22T09:30:00Z">
        <w:r w:rsidDel="00DD5B62">
          <w:rPr>
            <w:rFonts w:ascii="Times New Roman" w:eastAsia="Times New Roman" w:hAnsi="Times New Roman" w:cs="Times New Roman"/>
            <w:sz w:val="24"/>
            <w:szCs w:val="24"/>
          </w:rPr>
          <w:delText xml:space="preserve">are </w:delText>
        </w:r>
      </w:del>
      <w:r>
        <w:rPr>
          <w:rFonts w:ascii="Times New Roman" w:eastAsia="Times New Roman" w:hAnsi="Times New Roman" w:cs="Times New Roman"/>
          <w:sz w:val="24"/>
          <w:szCs w:val="24"/>
        </w:rPr>
        <w:t xml:space="preserve">islands, and 6 </w:t>
      </w:r>
      <w:del w:id="36" w:author="Kimberly Hyde (ACL)" w:date="2022-04-22T09:30:00Z">
        <w:r w:rsidDel="00DD5B62">
          <w:rPr>
            <w:rFonts w:ascii="Times New Roman" w:eastAsia="Times New Roman" w:hAnsi="Times New Roman" w:cs="Times New Roman"/>
            <w:sz w:val="24"/>
            <w:szCs w:val="24"/>
          </w:rPr>
          <w:delText xml:space="preserve">are </w:delText>
        </w:r>
      </w:del>
      <w:r>
        <w:rPr>
          <w:rFonts w:ascii="Times New Roman" w:eastAsia="Times New Roman" w:hAnsi="Times New Roman" w:cs="Times New Roman"/>
          <w:sz w:val="24"/>
          <w:szCs w:val="24"/>
        </w:rPr>
        <w:t>boundary boxes), contain up to four vertical layers, defined by the depth bins: 0-50 m, 50-120 m, 120-300 m, and 300-500 m. The deepest layer is only present in boundary boxes along the shelf break. The maximum depth is uniform within a box (i.e. flat bottoms), despite true bathymetry lying above or below. Dynamic boxes simulate all physical, chemical, and biological processes. Boundary boxes are only used to transfer chemical and physical properties into dynamic boxes, and islands possess no internal processes. See Appendix A for documentation of parameter files and model implementation.</w:t>
      </w:r>
    </w:p>
    <w:p w14:paraId="0000001A" w14:textId="77777777" w:rsidR="00921C02" w:rsidRDefault="00E75778">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4B9673" wp14:editId="51D78D79">
            <wp:extent cx="3381375" cy="368341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381375" cy="3683415"/>
                    </a:xfrm>
                    <a:prstGeom prst="rect">
                      <a:avLst/>
                    </a:prstGeom>
                    <a:ln/>
                  </pic:spPr>
                </pic:pic>
              </a:graphicData>
            </a:graphic>
          </wp:inline>
        </w:drawing>
      </w:r>
    </w:p>
    <w:p w14:paraId="0000001B" w14:textId="7DF4AC21" w:rsidR="00921C02" w:rsidRDefault="00E7577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b/>
          <w:i/>
          <w:sz w:val="24"/>
          <w:szCs w:val="24"/>
        </w:rPr>
        <w:t xml:space="preserve"> </w:t>
      </w:r>
      <w:r>
        <w:rPr>
          <w:rFonts w:ascii="Times New Roman" w:eastAsia="Times New Roman" w:hAnsi="Times New Roman" w:cs="Times New Roman"/>
          <w:i/>
          <w:sz w:val="24"/>
          <w:szCs w:val="24"/>
        </w:rPr>
        <w:t xml:space="preserve">A map of the NEUSv2 box geometry </w:t>
      </w:r>
      <w:r w:rsidR="00922ED3">
        <w:rPr>
          <w:rFonts w:ascii="Times New Roman" w:eastAsia="Times New Roman" w:hAnsi="Times New Roman" w:cs="Times New Roman"/>
          <w:i/>
          <w:sz w:val="24"/>
          <w:szCs w:val="24"/>
        </w:rPr>
        <w:t>and ecological</w:t>
      </w:r>
      <w:r>
        <w:rPr>
          <w:rFonts w:ascii="Times New Roman" w:eastAsia="Times New Roman" w:hAnsi="Times New Roman" w:cs="Times New Roman"/>
          <w:i/>
          <w:sz w:val="24"/>
          <w:szCs w:val="24"/>
        </w:rPr>
        <w:t xml:space="preserve"> production unit regions (colors). Arrows indicate the approximate location of the Northeast Channel (NEC), the Great South </w:t>
      </w:r>
      <w:r>
        <w:rPr>
          <w:rFonts w:ascii="Times New Roman" w:eastAsia="Times New Roman" w:hAnsi="Times New Roman" w:cs="Times New Roman"/>
          <w:i/>
          <w:sz w:val="24"/>
          <w:szCs w:val="24"/>
        </w:rPr>
        <w:lastRenderedPageBreak/>
        <w:t>Channel (GSC), Nantucket shoals (NS), the Hudson canyon (HC), as well as the two island boxes. Boundary boxes do not need to conform to the coastline.</w:t>
      </w:r>
    </w:p>
    <w:p w14:paraId="0000001C" w14:textId="13B161DB"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NEUSv1’s functional groups were redefined in NEUSv2 to improve the model’s applicability to regional fisheries by splitting out all managed and environmentally important species into their own groups. NEUSv2 simulates 89 biological functional groups (Appendix C). These represent apex predators, marine mammals, pelagic and benthic fish, invertebrates, plankton, and detritus. Of these, 59 are age-structured vertebrates, 4 are age-structured invertebrates, 23 are biomass-pooled invertebrates, and 3 are detrital pools. Model output includes biomass (for all groups) and </w:t>
      </w:r>
      <w:del w:id="37" w:author="Kimberly Hyde (ACL)" w:date="2022-04-22T09:31:00Z">
        <w:r w:rsidDel="00DD5B62">
          <w:rPr>
            <w:rFonts w:ascii="Times New Roman" w:eastAsia="Times New Roman" w:hAnsi="Times New Roman" w:cs="Times New Roman"/>
            <w:sz w:val="24"/>
            <w:szCs w:val="24"/>
          </w:rPr>
          <w:delText xml:space="preserve">numbers </w:delText>
        </w:r>
      </w:del>
      <w:ins w:id="38" w:author="Kimberly Hyde (ACL)" w:date="2022-04-22T09:31:00Z">
        <w:r w:rsidR="00DD5B62">
          <w:rPr>
            <w:rFonts w:ascii="Times New Roman" w:eastAsia="Times New Roman" w:hAnsi="Times New Roman" w:cs="Times New Roman"/>
            <w:sz w:val="24"/>
            <w:szCs w:val="24"/>
          </w:rPr>
          <w:t>abundance</w:t>
        </w:r>
        <w:r w:rsidR="00DD5B6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(only vertebrates) at each boxes and layer. The model was run at a 24</w:t>
      </w:r>
      <w:ins w:id="39" w:author="Vincent S. Saba" w:date="2022-04-21T19:11:00Z">
        <w:r w:rsidR="00F826D0">
          <w:rPr>
            <w:rFonts w:ascii="Times New Roman" w:eastAsia="Times New Roman" w:hAnsi="Times New Roman" w:cs="Times New Roman"/>
            <w:sz w:val="24"/>
            <w:szCs w:val="24"/>
          </w:rPr>
          <w:t>-</w:t>
        </w:r>
      </w:ins>
      <w:del w:id="40" w:author="Vincent S. Saba" w:date="2022-04-21T19:11:00Z">
        <w:r w:rsidDel="00F826D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hour time step and output every 5 days.</w:t>
      </w:r>
    </w:p>
    <w:p w14:paraId="0000001D" w14:textId="36410AA9"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Atlantis has four forcing categories </w:t>
      </w:r>
      <w:r w:rsidR="009339A5">
        <w:rPr>
          <w:rFonts w:ascii="Times New Roman" w:eastAsia="Times New Roman" w:hAnsi="Times New Roman" w:cs="Times New Roman"/>
          <w:sz w:val="24"/>
          <w:szCs w:val="24"/>
        </w:rPr>
        <w:fldChar w:fldCharType="begin" w:fldLock="1"/>
      </w:r>
      <w:r w:rsidR="009339A5">
        <w:rPr>
          <w:rFonts w:ascii="Times New Roman" w:eastAsia="Times New Roman" w:hAnsi="Times New Roman" w:cs="Times New Roman"/>
          <w:sz w:val="24"/>
          <w:szCs w:val="24"/>
        </w:rPr>
        <w:instrText>ADDIN CSL_CITATION {"citationItems":[{"id":"ITEM-1","itemData":{"author":[{"dropping-particle":"","family":"Audzijonyte","given":"Asta","non-dropping-particle":"","parse-names":false,"suffix":""},{"dropping-particle":"","family":"Gorton","given":"Rebecca","non-dropping-particle":"","parse-names":false,"suffix":""},{"dropping-particle":"","family":"Kaplan","given":"Isaac","non-dropping-particle":"","parse-names":false,"suffix":""},{"dropping-particle":"","family":"Fulton","given":"Elizabeth A.","non-dropping-particle":"","parse-names":false,"suffix":""}],"id":"ITEM-1","issued":{"date-parts":[["2017"]]},"title":"Atlantis User’s Guide Part I: General Overview, Physics and Ecology","type":"report"},"uris":["http://www.mendeley.com/documents/?uuid=039d90d6-2524-43cf-9b76-a423f2a409de"]}],"mendeley":{"formattedCitation":"(Audzijonyte et al., 2017)","plainTextFormattedCitation":"(Audzijonyte et al., 2017)","previouslyFormattedCitation":"(Audzijonyte et al., 2017)"},"properties":{"noteIndex":0},"schema":"https://github.com/citation-style-language/schema/raw/master/csl-citation.json"}</w:instrText>
      </w:r>
      <w:r w:rsidR="009339A5">
        <w:rPr>
          <w:rFonts w:ascii="Times New Roman" w:eastAsia="Times New Roman" w:hAnsi="Times New Roman" w:cs="Times New Roman"/>
          <w:sz w:val="24"/>
          <w:szCs w:val="24"/>
        </w:rPr>
        <w:fldChar w:fldCharType="separate"/>
      </w:r>
      <w:r w:rsidR="009339A5" w:rsidRPr="009339A5">
        <w:rPr>
          <w:rFonts w:ascii="Times New Roman" w:eastAsia="Times New Roman" w:hAnsi="Times New Roman" w:cs="Times New Roman"/>
          <w:noProof/>
          <w:sz w:val="24"/>
          <w:szCs w:val="24"/>
        </w:rPr>
        <w:t>(Audzijonyte et al., 2017)</w:t>
      </w:r>
      <w:r w:rsidR="009339A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state variables, fluxes, tracer variables, and time series inputs. State variables are uniform throughout a box-layer and include temperature, salinity, and vertical advection. Fluxes occur between the layers of two adjacent boxes, or faces, and include horizontal and vertical advection. Tracer variables are optional state variables that, when forced, overwrite th</w:t>
      </w:r>
      <w:r w:rsidR="009339A5">
        <w:rPr>
          <w:rFonts w:ascii="Times New Roman" w:eastAsia="Times New Roman" w:hAnsi="Times New Roman" w:cs="Times New Roman"/>
          <w:sz w:val="24"/>
          <w:szCs w:val="24"/>
        </w:rPr>
        <w:t xml:space="preserve">e values calculated by NEUSv2, </w:t>
      </w:r>
      <w:r>
        <w:rPr>
          <w:rFonts w:ascii="Times New Roman" w:eastAsia="Times New Roman" w:hAnsi="Times New Roman" w:cs="Times New Roman"/>
          <w:sz w:val="24"/>
          <w:szCs w:val="24"/>
        </w:rPr>
        <w:t xml:space="preserve">which is how phytoplankton forcing is implemented. Time series inputs drive additional processes (e.g. solar radiation and fisheries catch) and do not overwrite any existing variables. </w:t>
      </w:r>
    </w:p>
    <w:p w14:paraId="0000001E" w14:textId="0965BF43"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hindcast simulation runs from 1998 to 2018 with a 33-year spin up period. A repeated climatological year was generated using the mean day-of-year value from each forced variable’s source data. This climatological year was repeated annually from what would be 1964 until the annually-varying forcing data starts (1993 for physics and 1998 for phytoplankton). A climatology was used over repeating a single year from the forcing data to avoid outlier conditions in any particular year from creating an unreasonable equilibrium in biological groups.  This spin </w:t>
      </w:r>
      <w:r>
        <w:rPr>
          <w:rFonts w:ascii="Times New Roman" w:eastAsia="Times New Roman" w:hAnsi="Times New Roman" w:cs="Times New Roman"/>
          <w:sz w:val="24"/>
          <w:szCs w:val="24"/>
        </w:rPr>
        <w:lastRenderedPageBreak/>
        <w:t xml:space="preserve">up duration is comparable to that used in other Atlantis models </w:t>
      </w:r>
      <w:r w:rsidR="009339A5">
        <w:rPr>
          <w:rFonts w:ascii="Times New Roman" w:eastAsia="Times New Roman" w:hAnsi="Times New Roman" w:cs="Times New Roman"/>
          <w:sz w:val="24"/>
          <w:szCs w:val="24"/>
        </w:rPr>
        <w:fldChar w:fldCharType="begin" w:fldLock="1"/>
      </w:r>
      <w:r w:rsidR="00721D0D">
        <w:rPr>
          <w:rFonts w:ascii="Times New Roman" w:eastAsia="Times New Roman" w:hAnsi="Times New Roman" w:cs="Times New Roman"/>
          <w:sz w:val="24"/>
          <w:szCs w:val="24"/>
        </w:rPr>
        <w:instrText>ADDIN CSL_CITATION {"citationItems":[{"id":"ITEM-1","itemData":{"DOI":"10.1371/journal.pone.0199168","ISBN":"1111111111","ISSN":"19326203","PMID":"30028849","abstract":"Achieving good environmental status in the Baltic Sea region requires decision support tools which are based on scientific knowledge across multiple disciplines. Such tools should integrate the complexity of the ecosystem and enable exploration of different natural and anthropogenic pressures such as climate change, eutrophication and fishing pressures in order to compare alternative management strategies. We present a new framework, with a Baltic implementation of the spatially-explicit end-to-end Atlantis ecosystem model linked to two external models, to explore the different pressures on the marine ecosystem. The HBM-ERGOM initializes the Atlantis model with high-resolution physical-chemical-biological and hydrodynamic information while the FISHRENT model analyses the fisheries economics of the output of commercial fish biomass for the Atlantis terminal projection year. The Baltic Atlantis model composes 29 subareas, 9 vertical layers and 30 biological functional groups. The balanced calibration provides realistic levels of biomass for, among others, known stock sizes of top predators and of key fish species. Furthermore, it gives realistic levels of phytoplankton biomass and shows reasonable diet compositions and geographical distribution patterns for the functional groups. By simulating several scenarios of nutrient load reductions on the ecosystem and testing sensitivity to different fishing pressures, we show that the model is sensitive to those changes and capable of evaluating the impacts on different trophic levels, fish stocks, and fisheries associated with changed benthic oxygen conditions. We conclude that the Baltic Atlantis forms an initial basis for strategic management evaluation suited for conducting medium to long term ecosystem assessments which are of importance for a number of pan-Baltic stakeholders in relation to anthropogenic pressures such as eutrophication, climate change and fishing pressure, as well as changed biological interactions between functional groups.","author":[{"dropping-particle":"","family":"Bossier","given":"Sieme","non-dropping-particle":"","parse-names":false,"suffix":""},{"dropping-particle":"","family":"Palacz","given":"Artur P.","non-dropping-particle":"","parse-names":false,"suffix":""},{"dropping-particle":"","family":"Nielsen","given":"J. Rasmus","non-dropping-particle":"","parse-names":false,"suffix":""},{"dropping-particle":"","family":"Christensen","given":"Asbjørn","non-dropping-particle":"","parse-names":false,"suffix":""},{"dropping-particle":"","family":"Hoff","given":"Ayoe","non-dropping-particle":"","parse-names":false,"suffix":""},{"dropping-particle":"","family":"Maar","given":"Marie","non-dropping-particle":"","parse-names":false,"suffix":""},{"dropping-particle":"","family":"Gislason","given":"Henrik","non-dropping-particle":"","parse-names":false,"suffix":""},{"dropping-particle":"","family":"Bastardie","given":"François","non-dropping-particle":"","parse-names":false,"suffix":""},{"dropping-particle":"","family":"Gorton","given":"Rebecca","non-dropping-particle":"","parse-names":false,"suffix":""},{"dropping-particle":"","family":"Fulton","given":"Elizabeth A.","non-dropping-particle":"","parse-names":false,"suffix":""}],"container-title":"PLoS ONE","id":"ITEM-1","issue":"7","issued":{"date-parts":[["2018"]]},"number-of-pages":"1-39","title":"The Baltic sea Atlantis: An integrated end-to-end modelling framework evaluating ecosystem-wide effects of human-induced pressures","type":"book","volume":"13"},"uris":["http://www.mendeley.com/documents/?uuid=501e575d-55a0-4069-beb9-02d232fb1fca"]}],"mendeley":{"formattedCitation":"(Bossier et al., 2018)","plainTextFormattedCitation":"(Bossier et al., 2018)","previouslyFormattedCitation":"(Bossier et al., 2018)"},"properties":{"noteIndex":0},"schema":"https://github.com/citation-style-language/schema/raw/master/csl-citation.json"}</w:instrText>
      </w:r>
      <w:r w:rsidR="009339A5">
        <w:rPr>
          <w:rFonts w:ascii="Times New Roman" w:eastAsia="Times New Roman" w:hAnsi="Times New Roman" w:cs="Times New Roman"/>
          <w:sz w:val="24"/>
          <w:szCs w:val="24"/>
        </w:rPr>
        <w:fldChar w:fldCharType="separate"/>
      </w:r>
      <w:r w:rsidR="009339A5" w:rsidRPr="009339A5">
        <w:rPr>
          <w:rFonts w:ascii="Times New Roman" w:eastAsia="Times New Roman" w:hAnsi="Times New Roman" w:cs="Times New Roman"/>
          <w:noProof/>
          <w:sz w:val="24"/>
          <w:szCs w:val="24"/>
        </w:rPr>
        <w:t>(Bossier et al., 2018)</w:t>
      </w:r>
      <w:r w:rsidR="009339A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 first post spin</w:t>
      </w:r>
      <w:r w:rsidR="009339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up year is defined by the first year (1998) where all forced variables are using their original data source (i.e. not climatology). A spin up period in Atlantis allows biological processes to reach steady-state and for them to respond to the inter-annual variability in the forcing. </w:t>
      </w:r>
    </w:p>
    <w:p w14:paraId="0000001F"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Physical Forcing</w:t>
      </w:r>
    </w:p>
    <w:p w14:paraId="00000020" w14:textId="4E5DF05D" w:rsidR="00921C02" w:rsidRDefault="00E75778">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2.2.1 Temperature and Salinity</w:t>
      </w:r>
    </w:p>
    <w:p w14:paraId="04DAF49C" w14:textId="328D6A68" w:rsidR="001C23A7" w:rsidRDefault="001C23A7">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Within the Atlantis framework there are several ways to influence functional group processes based on environmental conditions (particularly temperature and pH). Presently in NEUSv2, temperature influences growth rates, clearance rates, and mortality</w:t>
      </w:r>
      <w:r w:rsidR="002A3BD5">
        <w:rPr>
          <w:rFonts w:ascii="Times New Roman" w:eastAsia="Times New Roman" w:hAnsi="Times New Roman" w:cs="Times New Roman"/>
          <w:sz w:val="24"/>
          <w:szCs w:val="24"/>
        </w:rPr>
        <w:t xml:space="preserve"> of only invertebrates</w:t>
      </w:r>
      <w:r>
        <w:rPr>
          <w:rFonts w:ascii="Times New Roman" w:eastAsia="Times New Roman" w:hAnsi="Times New Roman" w:cs="Times New Roman"/>
          <w:sz w:val="24"/>
          <w:szCs w:val="24"/>
        </w:rPr>
        <w:t xml:space="preserve"> using a Q10</w:t>
      </w:r>
      <w:r w:rsidR="002A3BD5">
        <w:rPr>
          <w:rFonts w:ascii="Times New Roman" w:eastAsia="Times New Roman" w:hAnsi="Times New Roman" w:cs="Times New Roman"/>
          <w:sz w:val="24"/>
          <w:szCs w:val="24"/>
        </w:rPr>
        <w:t xml:space="preserve"> temperature coefficient. This functionality is planned to be incorporated and calibrated for HTLs in further updates. Sensitivity to salinity is not yet included for any functional groups.</w:t>
      </w:r>
    </w:p>
    <w:p w14:paraId="00000021" w14:textId="0A9A274D"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GLORYS12V1 has been used in the northeast US continental shelf for a variety of applications, including regional temperature trends (Bastille et al., 2021), marine heat waves</w:t>
      </w:r>
      <w:r w:rsidR="00721D0D">
        <w:rPr>
          <w:rFonts w:ascii="Times New Roman" w:eastAsia="Times New Roman" w:hAnsi="Times New Roman" w:cs="Times New Roman"/>
          <w:sz w:val="24"/>
          <w:szCs w:val="24"/>
        </w:rPr>
        <w:t xml:space="preserve"> </w:t>
      </w:r>
      <w:r w:rsidR="00721D0D">
        <w:rPr>
          <w:rFonts w:ascii="Times New Roman" w:eastAsia="Times New Roman" w:hAnsi="Times New Roman" w:cs="Times New Roman"/>
          <w:sz w:val="24"/>
          <w:szCs w:val="24"/>
        </w:rPr>
        <w:fldChar w:fldCharType="begin" w:fldLock="1"/>
      </w:r>
      <w:r w:rsidR="00721D0D">
        <w:rPr>
          <w:rFonts w:ascii="Times New Roman" w:eastAsia="Times New Roman" w:hAnsi="Times New Roman" w:cs="Times New Roman"/>
          <w:sz w:val="24"/>
          <w:szCs w:val="24"/>
        </w:rPr>
        <w:instrText>ADDIN CSL_CITATION {"citationItems":[{"id":"ITEM-1","itemData":{"DOI":"10.3389/fmars.2021.627970","ISSN":"2296-7745","abstract":"Marine heatwaves (MHWs) are increasing in duration and intensity at a global scale and are projected to continue to increase due to the anthropogenic warming of the climate. Because MHWs may have drastic impacts on fisheries and other marine goods and services, there is a growing interest in understanding the predictability and developing practical predictions of these events. A necessary step toward prediction is to develop a better understanding of the drivers and processes responsible for the development of MHWs. Prior research has shown that air–sea heat flux and ocean advection across sharp thermal gradients are common physical processes governing these anomalous events. In this study we apply various statistical analyses and employ the self-organizing map (SOM) technique to determine specifically which of the many candidate physical processes, informed by a theoretical mixed-layer heat budget, have the most pronounced effect on the onset and/or decline of MHWs on the Northwest Atlantic continental shelf. It was found that latent heat flux is the most common driver of the onset of MHWs. Mixed layer depth (MLD) also strongly modulates the onset of MHWs. During the decay of MHWs, atmospheric forcing does not explain the evolution of the MHWs well, suggesting that oceanic processes are important in the decay of MHWs. The SOM analysis revealed three primary synoptic scale patterns during MHWs: low-pressure cyclonic Autumn-Winter systems, high-pressure anti-cyclonic Spring-Summer blocking, and mild but long-lasting Summer blocking. Our results show that nearly half of past MHWs on the Northwest Atlantic shelf are initiated by positive heat flux anomaly into the ocean, but less than one fifth of MHWs decay due to this process, suggesting that oceanic processes, e.g., advection and mixing are the primary driver for the decay of most MHWs.","author":[{"dropping-particle":"","family":"Schlegel","given":"Robert W.","non-dropping-particle":"","parse-names":false,"suffix":""},{"dropping-particle":"","family":"Oliver","given":"Eric C. J.","non-dropping-particle":"","parse-names":false,"suffix":""},{"dropping-particle":"","family":"Chen","given":"Ke","non-dropping-particle":"","parse-names":false,"suffix":""}],"container-title":"Frontiers in Marine Science","id":"ITEM-1","issued":{"date-parts":[["2021","3","9"]]},"title":"Drivers of Marine Heatwaves in the Northwest Atlantic: The Role of Air–Sea Interaction During Onset and Decline","type":"article-journal","volume":"8"},"uris":["http://www.mendeley.com/documents/?uuid=2b457a49-94d3-4484-a8ae-b2bbe8e17160"]}],"mendeley":{"formattedCitation":"(Schlegel et al., 2021)","plainTextFormattedCitation":"(Schlegel et al., 2021)","previouslyFormattedCitation":"(Schlegel et al., 2021)"},"properties":{"noteIndex":0},"schema":"https://github.com/citation-style-language/schema/raw/master/csl-citation.json"}</w:instrText>
      </w:r>
      <w:r w:rsidR="00721D0D">
        <w:rPr>
          <w:rFonts w:ascii="Times New Roman" w:eastAsia="Times New Roman" w:hAnsi="Times New Roman" w:cs="Times New Roman"/>
          <w:sz w:val="24"/>
          <w:szCs w:val="24"/>
        </w:rPr>
        <w:fldChar w:fldCharType="separate"/>
      </w:r>
      <w:r w:rsidR="00721D0D" w:rsidRPr="00721D0D">
        <w:rPr>
          <w:rFonts w:ascii="Times New Roman" w:eastAsia="Times New Roman" w:hAnsi="Times New Roman" w:cs="Times New Roman"/>
          <w:noProof/>
          <w:sz w:val="24"/>
          <w:szCs w:val="24"/>
        </w:rPr>
        <w:t>(Schlegel et al., 2021)</w:t>
      </w:r>
      <w:r w:rsidR="00721D0D">
        <w:rPr>
          <w:rFonts w:ascii="Times New Roman" w:eastAsia="Times New Roman" w:hAnsi="Times New Roman" w:cs="Times New Roman"/>
          <w:sz w:val="24"/>
          <w:szCs w:val="24"/>
        </w:rPr>
        <w:fldChar w:fldCharType="end"/>
      </w:r>
      <w:r w:rsidR="00F170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bottom temperature forecasting</w:t>
      </w:r>
      <w:r w:rsidR="00F170DE">
        <w:rPr>
          <w:rFonts w:ascii="Times New Roman" w:eastAsia="Times New Roman" w:hAnsi="Times New Roman" w:cs="Times New Roman"/>
          <w:sz w:val="24"/>
          <w:szCs w:val="24"/>
        </w:rPr>
        <w:t xml:space="preserve"> </w:t>
      </w:r>
      <w:r w:rsidR="00F170DE">
        <w:rPr>
          <w:rFonts w:ascii="Times New Roman" w:eastAsia="Times New Roman" w:hAnsi="Times New Roman" w:cs="Times New Roman"/>
          <w:sz w:val="24"/>
          <w:szCs w:val="24"/>
        </w:rPr>
        <w:fldChar w:fldCharType="begin" w:fldLock="1"/>
      </w:r>
      <w:r w:rsidR="00EE7EE1">
        <w:rPr>
          <w:rFonts w:ascii="Times New Roman" w:eastAsia="Times New Roman" w:hAnsi="Times New Roman" w:cs="Times New Roman"/>
          <w:sz w:val="24"/>
          <w:szCs w:val="24"/>
        </w:rPr>
        <w:instrText>ADDIN CSL_CITATION {"citationItems":[{"id":"ITEM-1","itemData":{"DOI":"10.1016/j.csr.2021.104611","ISSN":"02784343","author":[{"dropping-particle":"","family":"Cai","given":"Cassia","non-dropping-particle":"","parse-names":false,"suffix":""},{"dropping-particle":"","family":"Kwon","given":"Young-Oh","non-dropping-particle":"","parse-names":false,"suffix":""},{"dropping-particle":"","family":"Chen","given":"Zhuomin","non-dropping-particle":"","parse-names":false,"suffix":""},{"dropping-particle":"","family":"Fratantoni","given":"Paula","non-dropping-particle":"","parse-names":false,"suffix":""}],"container-title":"Continental Shelf Research","id":"ITEM-1","issued":{"date-parts":[["2021","12"]]},"page":"104611","title":"Mixed layer depth climatology over the northeast U.S. continental shelf (1993–2018)","type":"article-journal","volume":"231"},"uris":["http://www.mendeley.com/documents/?uuid=1a03458a-add4-44cf-8a94-181e16b718c7"]}],"mendeley":{"formattedCitation":"(Cai et al., 2021)","plainTextFormattedCitation":"(Cai et al., 2021)","previouslyFormattedCitation":"(Cai et al., 2021)"},"properties":{"noteIndex":0},"schema":"https://github.com/citation-style-language/schema/raw/master/csl-citation.json"}</w:instrText>
      </w:r>
      <w:r w:rsidR="00F170DE">
        <w:rPr>
          <w:rFonts w:ascii="Times New Roman" w:eastAsia="Times New Roman" w:hAnsi="Times New Roman" w:cs="Times New Roman"/>
          <w:sz w:val="24"/>
          <w:szCs w:val="24"/>
        </w:rPr>
        <w:fldChar w:fldCharType="separate"/>
      </w:r>
      <w:r w:rsidR="00F170DE" w:rsidRPr="00F170DE">
        <w:rPr>
          <w:rFonts w:ascii="Times New Roman" w:eastAsia="Times New Roman" w:hAnsi="Times New Roman" w:cs="Times New Roman"/>
          <w:noProof/>
          <w:sz w:val="24"/>
          <w:szCs w:val="24"/>
        </w:rPr>
        <w:t>(Cai et al., 2021)</w:t>
      </w:r>
      <w:r w:rsidR="00F170D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Daily temperature, salinity, and horizontal advection were obtained from GLORYS12V1 global ocean reanalysis </w:t>
      </w:r>
      <w:r w:rsidR="00721D0D">
        <w:rPr>
          <w:rFonts w:ascii="Times New Roman" w:eastAsia="Times New Roman" w:hAnsi="Times New Roman" w:cs="Times New Roman"/>
          <w:sz w:val="24"/>
          <w:szCs w:val="24"/>
        </w:rPr>
        <w:fldChar w:fldCharType="begin" w:fldLock="1"/>
      </w:r>
      <w:r w:rsidR="00721D0D">
        <w:rPr>
          <w:rFonts w:ascii="Times New Roman" w:eastAsia="Times New Roman" w:hAnsi="Times New Roman" w:cs="Times New Roman"/>
          <w:sz w:val="24"/>
          <w:szCs w:val="24"/>
        </w:rPr>
        <w:instrText>ADDIN CSL_CITATION {"citationItems":[{"id":"ITEM-1","itemData":{"author":[{"dropping-particle":"","family":"CMEMS","given":"","non-dropping-particle":"","parse-names":false,"suffix":""}],"id":"ITEM-1","issued":{"date-parts":[["2018"]]},"publisher":"E.U. Copernicus Marine Service Information","title":"GLORYS12V1 - Global Ocean Physical Reanalysis Product","type":"report"},"uris":["http://www.mendeley.com/documents/?uuid=92ba071f-e953-45d0-bad5-8ede7a8a6ee0"]}],"mendeley":{"formattedCitation":"(CMEMS, 2018)","plainTextFormattedCitation":"(CMEMS, 2018)","previouslyFormattedCitation":"(CMEMS, 2018)"},"properties":{"noteIndex":0},"schema":"https://github.com/citation-style-language/schema/raw/master/csl-citation.json"}</w:instrText>
      </w:r>
      <w:r w:rsidR="00721D0D">
        <w:rPr>
          <w:rFonts w:ascii="Times New Roman" w:eastAsia="Times New Roman" w:hAnsi="Times New Roman" w:cs="Times New Roman"/>
          <w:sz w:val="24"/>
          <w:szCs w:val="24"/>
        </w:rPr>
        <w:fldChar w:fldCharType="separate"/>
      </w:r>
      <w:r w:rsidR="00721D0D" w:rsidRPr="00721D0D">
        <w:rPr>
          <w:rFonts w:ascii="Times New Roman" w:eastAsia="Times New Roman" w:hAnsi="Times New Roman" w:cs="Times New Roman"/>
          <w:noProof/>
          <w:sz w:val="24"/>
          <w:szCs w:val="24"/>
        </w:rPr>
        <w:t>(CMEMS, 2018)</w:t>
      </w:r>
      <w:r w:rsidR="00721D0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This product has a gridded 8-km horizontal resolution, up to 50 fixed vertical depth bins, and extends from 1993 to 2018. A horizontal spatial mapping was used to assign the center point of each GLORYS12V1 grid cell to an Atlantis box. Within each GLORYS12V1 cell, depth bins were assigned a corresponding NEUSv2 depth layer. GLORYS12V1 depth bins extending deeper than corresponding NEUSv2 boxes were excluded.</w:t>
      </w:r>
    </w:p>
    <w:p w14:paraId="00000022" w14:textId="2C4793E2"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Atlantis box-layer combination, a weighted mean (by cell area) was taken for all GLORYS12V1 cells within </w:t>
      </w:r>
      <w:r w:rsidR="00F170DE">
        <w:rPr>
          <w:rFonts w:ascii="Times New Roman" w:eastAsia="Times New Roman" w:hAnsi="Times New Roman" w:cs="Times New Roman"/>
          <w:sz w:val="24"/>
          <w:szCs w:val="24"/>
        </w:rPr>
        <w:t>a given</w:t>
      </w:r>
      <w:r>
        <w:rPr>
          <w:rFonts w:ascii="Times New Roman" w:eastAsia="Times New Roman" w:hAnsi="Times New Roman" w:cs="Times New Roman"/>
          <w:sz w:val="24"/>
          <w:szCs w:val="24"/>
        </w:rPr>
        <w:t xml:space="preserve"> box (i.e. horizontal aggregation). Then, a weighted mean </w:t>
      </w:r>
      <w:r>
        <w:rPr>
          <w:rFonts w:ascii="Times New Roman" w:eastAsia="Times New Roman" w:hAnsi="Times New Roman" w:cs="Times New Roman"/>
          <w:sz w:val="24"/>
          <w:szCs w:val="24"/>
        </w:rPr>
        <w:lastRenderedPageBreak/>
        <w:t xml:space="preserve">of all GLORYS12V1 layers corresponding to each NEUSv2 layer was calculated (i.e. vertical aggregation), using the proportion that each GLORYS12V1 layer occupies a NEUSv2 layer as weights. The result was a single value per box-layer per day. </w:t>
      </w:r>
    </w:p>
    <w:p w14:paraId="00000023"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2.2.2 Horizontal Advection</w:t>
      </w:r>
      <w:r>
        <w:rPr>
          <w:rFonts w:ascii="Times New Roman" w:eastAsia="Times New Roman" w:hAnsi="Times New Roman" w:cs="Times New Roman"/>
          <w:sz w:val="24"/>
          <w:szCs w:val="24"/>
        </w:rPr>
        <w:t xml:space="preserve"> </w:t>
      </w:r>
    </w:p>
    <w:p w14:paraId="00000024"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Atlantis, horizontal transport acts orthogonally to the vertical plane between two boxes (i.e. faces). The NEUSv2 faces are defined as rhumb lines between two box vertices. For all GLORYS12V1 cells intersecting a NEUSv2 face, a mean east-west (</w:t>
      </w:r>
      <m:oMath>
        <m:r>
          <w:rPr>
            <w:rFonts w:ascii="Cambria Math" w:eastAsia="Cambria Math" w:hAnsi="Cambria Math" w:cs="Cambria Math"/>
            <w:sz w:val="24"/>
            <w:szCs w:val="24"/>
          </w:rPr>
          <m:t>u</m:t>
        </m:r>
      </m:oMath>
      <w:r>
        <w:rPr>
          <w:rFonts w:ascii="Times New Roman" w:eastAsia="Times New Roman" w:hAnsi="Times New Roman" w:cs="Times New Roman"/>
          <w:sz w:val="24"/>
          <w:szCs w:val="24"/>
        </w:rPr>
        <w:t>) and north-south (</w:t>
      </w:r>
      <m:oMath>
        <m:r>
          <w:rPr>
            <w:rFonts w:ascii="Cambria Math" w:eastAsia="Cambria Math" w:hAnsi="Cambria Math" w:cs="Cambria Math"/>
            <w:sz w:val="24"/>
            <w:szCs w:val="24"/>
          </w:rPr>
          <m:t>v</m:t>
        </m:r>
      </m:oMath>
      <w:r>
        <w:rPr>
          <w:rFonts w:ascii="Times New Roman" w:eastAsia="Times New Roman" w:hAnsi="Times New Roman" w:cs="Times New Roman"/>
          <w:sz w:val="24"/>
          <w:szCs w:val="24"/>
        </w:rPr>
        <w:t>) component of horizontal advection was computed at each GLORYS12V1 depth bin. Then, as above, GLORYS12V1 depth bins were mapped to NEUSv2 layers, and a weighted mean was used to aggregate vertically, ensuring a single flux per face, per day. For each GLORYS12V1 cell, the magnitude of the horizontal velocity (</w:t>
      </w:r>
      <m:oMath>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z</m:t>
            </m:r>
          </m:sub>
        </m:sSub>
        <m:r>
          <w:rPr>
            <w:rFonts w:ascii="Cambria Math" w:eastAsia="Cambria Math" w:hAnsi="Cambria Math" w:cs="Cambria Math"/>
            <w:sz w:val="24"/>
            <w:szCs w:val="24"/>
          </w:rPr>
          <m:t xml:space="preserve"> </m:t>
        </m:r>
      </m:oMath>
      <w:r>
        <w:rPr>
          <w:rFonts w:ascii="Times New Roman" w:eastAsia="Times New Roman" w:hAnsi="Times New Roman" w:cs="Times New Roman"/>
          <w:sz w:val="24"/>
          <w:szCs w:val="24"/>
        </w:rPr>
        <w:t>) for a layer (</w:t>
      </w: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was defined as:</w:t>
      </w:r>
    </w:p>
    <w:p w14:paraId="00000025" w14:textId="77777777" w:rsidR="00921C02" w:rsidRDefault="00F238BB">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z</m:t>
              </m:r>
            </m:sub>
          </m:sSub>
          <m:r>
            <w:rPr>
              <w:rFonts w:ascii="Cambria Math" w:eastAsia="Cambria Math" w:hAnsi="Cambria Math" w:cs="Cambria Math"/>
              <w:sz w:val="24"/>
              <w:szCs w:val="24"/>
            </w:rPr>
            <m:t xml:space="preserve">= </m:t>
          </m:r>
          <m:rad>
            <m:radPr>
              <m:degHide m:val="1"/>
              <m:ctrlPr>
                <w:rPr>
                  <w:rFonts w:ascii="Cambria Math" w:eastAsia="Cambria Math" w:hAnsi="Cambria Math" w:cs="Cambria Math"/>
                  <w:sz w:val="24"/>
                  <w:szCs w:val="24"/>
                </w:rPr>
              </m:ctrlPr>
            </m:radPr>
            <m:deg/>
            <m:e>
              <m:sSup>
                <m:sSupPr>
                  <m:ctrlPr>
                    <w:rPr>
                      <w:rFonts w:ascii="Cambria Math" w:eastAsia="Cambria Math" w:hAnsi="Cambria Math" w:cs="Cambria Math"/>
                      <w:sz w:val="24"/>
                      <w:szCs w:val="24"/>
                    </w:rPr>
                  </m:ctrlPr>
                </m:sSup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u</m:t>
                      </m:r>
                    </m:e>
                    <m:sub>
                      <m:r>
                        <w:rPr>
                          <w:rFonts w:ascii="Cambria Math" w:eastAsia="Cambria Math" w:hAnsi="Cambria Math" w:cs="Cambria Math"/>
                          <w:sz w:val="24"/>
                          <w:szCs w:val="24"/>
                        </w:rPr>
                        <m:t>z</m:t>
                      </m:r>
                    </m:sub>
                  </m:sSub>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z</m:t>
                      </m:r>
                    </m:sub>
                  </m:sSub>
                </m:e>
                <m:sup>
                  <m:r>
                    <w:rPr>
                      <w:rFonts w:ascii="Cambria Math" w:eastAsia="Cambria Math" w:hAnsi="Cambria Math" w:cs="Cambria Math"/>
                      <w:sz w:val="24"/>
                      <w:szCs w:val="24"/>
                    </w:rPr>
                    <m:t>2</m:t>
                  </m:r>
                </m:sup>
              </m:sSup>
            </m:e>
          </m:rad>
          <m:r>
            <w:rPr>
              <w:rFonts w:ascii="Cambria Math" w:eastAsia="Cambria Math" w:hAnsi="Cambria Math" w:cs="Cambria Math"/>
              <w:sz w:val="24"/>
              <w:szCs w:val="24"/>
            </w:rPr>
            <m:t xml:space="preserve"> </m:t>
          </m:r>
        </m:oMath>
      </m:oMathPara>
    </w:p>
    <w:p w14:paraId="00000026"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an associated flux angle (</w:t>
      </w:r>
      <m:oMath>
        <m:r>
          <w:rPr>
            <w:rFonts w:ascii="Cambria Math" w:hAnsi="Cambria Math"/>
          </w:rPr>
          <m:t>θ</m:t>
        </m:r>
      </m:oMath>
      <w:r>
        <w:rPr>
          <w:rFonts w:ascii="Times New Roman" w:eastAsia="Times New Roman" w:hAnsi="Times New Roman" w:cs="Times New Roman"/>
          <w:sz w:val="24"/>
          <w:szCs w:val="24"/>
        </w:rPr>
        <w:t>) defined as:</w:t>
      </w:r>
    </w:p>
    <w:p w14:paraId="00000027" w14:textId="77777777" w:rsidR="00921C02" w:rsidRDefault="00E7577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θ=</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tan</m:t>
              </m:r>
            </m:e>
            <m:sup>
              <m:r>
                <w:rPr>
                  <w:rFonts w:ascii="Cambria Math" w:eastAsia="Cambria Math" w:hAnsi="Cambria Math" w:cs="Cambria Math"/>
                  <w:sz w:val="24"/>
                  <w:szCs w:val="24"/>
                </w:rPr>
                <m:t>-1</m:t>
              </m:r>
            </m:sup>
          </m:sSup>
          <m:d>
            <m:dPr>
              <m:ctrlPr>
                <w:rPr>
                  <w:rFonts w:ascii="Cambria Math" w:eastAsia="Cambria Math" w:hAnsi="Cambria Math" w:cs="Cambria Math"/>
                  <w:sz w:val="24"/>
                  <w:szCs w:val="24"/>
                </w:rPr>
              </m:ctrlPr>
            </m:dPr>
            <m:e>
              <m:f>
                <m:fPr>
                  <m:ctrlPr>
                    <w:rPr>
                      <w:rFonts w:ascii="Cambria Math" w:eastAsia="Cambria Math" w:hAnsi="Cambria Math" w:cs="Cambria Math"/>
                      <w:sz w:val="24"/>
                      <w:szCs w:val="24"/>
                    </w:rPr>
                  </m:ctrlPr>
                </m:fPr>
                <m:num>
                  <m:r>
                    <w:rPr>
                      <w:rFonts w:ascii="Cambria Math" w:eastAsia="Cambria Math" w:hAnsi="Cambria Math" w:cs="Cambria Math"/>
                      <w:sz w:val="24"/>
                      <w:szCs w:val="24"/>
                    </w:rPr>
                    <m:t>v</m:t>
                  </m:r>
                </m:num>
                <m:den>
                  <m:r>
                    <w:rPr>
                      <w:rFonts w:ascii="Cambria Math" w:eastAsia="Cambria Math" w:hAnsi="Cambria Math" w:cs="Cambria Math"/>
                      <w:sz w:val="24"/>
                      <w:szCs w:val="24"/>
                    </w:rPr>
                    <m:t>u</m:t>
                  </m:r>
                </m:den>
              </m:f>
            </m:e>
          </m:d>
          <m:r>
            <w:rPr>
              <w:rFonts w:ascii="Cambria Math" w:eastAsia="Cambria Math" w:hAnsi="Cambria Math" w:cs="Cambria Math"/>
              <w:sz w:val="24"/>
              <w:szCs w:val="24"/>
            </w:rPr>
            <m:t xml:space="preserve"> </m:t>
          </m:r>
        </m:oMath>
      </m:oMathPara>
    </w:p>
    <w:p w14:paraId="00000028"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relative angle (</w:t>
      </w:r>
      <m:oMath>
        <m:r>
          <w:rPr>
            <w:rFonts w:ascii="Cambria Math" w:eastAsia="Cambria Math" w:hAnsi="Cambria Math" w:cs="Cambria Math"/>
            <w:sz w:val="24"/>
            <w:szCs w:val="24"/>
          </w:rPr>
          <m:t>ψ)</m:t>
        </m:r>
      </m:oMath>
      <w:r>
        <w:rPr>
          <w:rFonts w:ascii="Times New Roman" w:eastAsia="Times New Roman" w:hAnsi="Times New Roman" w:cs="Times New Roman"/>
          <w:sz w:val="24"/>
          <w:szCs w:val="24"/>
        </w:rPr>
        <w:t>between the face and the velocity vector was calculated as:</w:t>
      </w:r>
    </w:p>
    <w:p w14:paraId="00000029" w14:textId="77777777" w:rsidR="00921C02" w:rsidRDefault="00E7577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ψ=</m:t>
          </m:r>
          <m:sSup>
            <m:sSupPr>
              <m:ctrlPr>
                <w:rPr>
                  <w:rFonts w:ascii="Cambria Math" w:eastAsia="Cambria Math" w:hAnsi="Cambria Math" w:cs="Cambria Math"/>
                  <w:sz w:val="24"/>
                  <w:szCs w:val="24"/>
                  <w:vertAlign w:val="superscript"/>
                </w:rPr>
              </m:ctrlPr>
            </m:sSupPr>
            <m:e>
              <m:r>
                <w:rPr>
                  <w:rFonts w:ascii="Cambria Math" w:eastAsia="Cambria Math" w:hAnsi="Cambria Math" w:cs="Cambria Math"/>
                  <w:sz w:val="24"/>
                  <w:szCs w:val="24"/>
                  <w:vertAlign w:val="superscript"/>
                </w:rPr>
                <m:t>tan</m:t>
              </m:r>
            </m:e>
            <m:sup>
              <m:r>
                <w:rPr>
                  <w:rFonts w:ascii="Cambria Math" w:eastAsia="Cambria Math" w:hAnsi="Cambria Math" w:cs="Cambria Math"/>
                  <w:sz w:val="24"/>
                  <w:szCs w:val="24"/>
                  <w:vertAlign w:val="superscript"/>
                </w:rPr>
                <m:t>-1</m:t>
              </m:r>
            </m:sup>
          </m:sSup>
          <m:f>
            <m:fPr>
              <m:ctrlPr>
                <w:rPr>
                  <w:rFonts w:ascii="Cambria Math" w:eastAsia="Cambria Math" w:hAnsi="Cambria Math" w:cs="Cambria Math"/>
                  <w:sz w:val="24"/>
                  <w:szCs w:val="24"/>
                </w:rPr>
              </m:ctrlPr>
            </m:fPr>
            <m:num>
              <m:r>
                <w:rPr>
                  <w:rFonts w:ascii="Cambria Math" w:eastAsia="Cambria Math" w:hAnsi="Cambria Math" w:cs="Cambria Math"/>
                  <w:sz w:val="24"/>
                  <w:szCs w:val="24"/>
                </w:rPr>
                <m:t xml:space="preserve">sin </m:t>
              </m:r>
              <m:d>
                <m:dPr>
                  <m:ctrlPr>
                    <w:rPr>
                      <w:rFonts w:ascii="Cambria Math" w:eastAsia="Cambria Math" w:hAnsi="Cambria Math" w:cs="Cambria Math"/>
                      <w:sz w:val="24"/>
                      <w:szCs w:val="24"/>
                    </w:rPr>
                  </m:ctrlPr>
                </m:dPr>
                <m:e>
                  <m:r>
                    <w:rPr>
                      <w:rFonts w:ascii="Cambria Math" w:eastAsia="Cambria Math" w:hAnsi="Cambria Math" w:cs="Cambria Math"/>
                      <w:sz w:val="24"/>
                      <w:szCs w:val="24"/>
                    </w:rPr>
                    <m:t>θ-ϕ</m:t>
                  </m:r>
                </m:e>
              </m:d>
              <m:r>
                <w:rPr>
                  <w:rFonts w:ascii="Cambria Math" w:eastAsia="Cambria Math" w:hAnsi="Cambria Math" w:cs="Cambria Math"/>
                  <w:sz w:val="24"/>
                  <w:szCs w:val="24"/>
                </w:rPr>
                <m:t xml:space="preserve"> </m:t>
              </m:r>
            </m:num>
            <m:den>
              <m:r>
                <w:rPr>
                  <w:rFonts w:ascii="Cambria Math" w:eastAsia="Cambria Math" w:hAnsi="Cambria Math" w:cs="Cambria Math"/>
                  <w:sz w:val="24"/>
                  <w:szCs w:val="24"/>
                </w:rPr>
                <m:t xml:space="preserve">cos </m:t>
              </m:r>
              <m:d>
                <m:dPr>
                  <m:ctrlPr>
                    <w:rPr>
                      <w:rFonts w:ascii="Cambria Math" w:eastAsia="Cambria Math" w:hAnsi="Cambria Math" w:cs="Cambria Math"/>
                      <w:sz w:val="24"/>
                      <w:szCs w:val="24"/>
                    </w:rPr>
                  </m:ctrlPr>
                </m:dPr>
                <m:e>
                  <m:r>
                    <w:rPr>
                      <w:rFonts w:ascii="Cambria Math" w:eastAsia="Cambria Math" w:hAnsi="Cambria Math" w:cs="Cambria Math"/>
                      <w:sz w:val="24"/>
                      <w:szCs w:val="24"/>
                    </w:rPr>
                    <m:t>θ-ϕ</m:t>
                  </m:r>
                </m:e>
              </m:d>
              <m:r>
                <w:rPr>
                  <w:rFonts w:ascii="Cambria Math" w:eastAsia="Cambria Math" w:hAnsi="Cambria Math" w:cs="Cambria Math"/>
                  <w:sz w:val="24"/>
                  <w:szCs w:val="24"/>
                </w:rPr>
                <m:t xml:space="preserve"> </m:t>
              </m:r>
            </m:den>
          </m:f>
          <m:r>
            <w:rPr>
              <w:rFonts w:ascii="Cambria Math" w:eastAsia="Cambria Math" w:hAnsi="Cambria Math" w:cs="Cambria Math"/>
              <w:sz w:val="24"/>
              <w:szCs w:val="24"/>
            </w:rPr>
            <m:t xml:space="preserve">  </m:t>
          </m:r>
        </m:oMath>
      </m:oMathPara>
    </w:p>
    <w:p w14:paraId="0000002A"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ϕ</m:t>
        </m:r>
      </m:oMath>
      <w:r>
        <w:rPr>
          <w:rFonts w:ascii="Times New Roman" w:eastAsia="Times New Roman" w:hAnsi="Times New Roman" w:cs="Times New Roman"/>
          <w:sz w:val="24"/>
          <w:szCs w:val="24"/>
        </w:rPr>
        <w:t xml:space="preserve"> is the angle of the face. The cross-sectional area of the face (</w:t>
      </w:r>
      <m:oMath>
        <m:r>
          <w:rPr>
            <w:rFonts w:ascii="Cambria Math" w:eastAsia="Cambria Math" w:hAnsi="Cambria Math" w:cs="Cambria Math"/>
            <w:sz w:val="24"/>
            <w:szCs w:val="24"/>
          </w:rPr>
          <m:t>A</m:t>
        </m:r>
      </m:oMath>
      <w:r>
        <w:rPr>
          <w:rFonts w:ascii="Times New Roman" w:eastAsia="Times New Roman" w:hAnsi="Times New Roman" w:cs="Times New Roman"/>
          <w:sz w:val="24"/>
          <w:szCs w:val="24"/>
        </w:rPr>
        <w:t>) was calculated as</w:t>
      </w:r>
    </w:p>
    <w:p w14:paraId="0000002B" w14:textId="77777777" w:rsidR="00921C02" w:rsidRDefault="00E7577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A=LΔ z</m:t>
          </m:r>
        </m:oMath>
      </m:oMathPara>
    </w:p>
    <w:p w14:paraId="0000002C"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is the length of the face and </w:t>
      </w:r>
      <m:oMath>
        <m:r>
          <w:rPr>
            <w:rFonts w:ascii="Cambria Math" w:hAnsi="Cambria Math"/>
          </w:rPr>
          <m:t>Δ</m:t>
        </m:r>
      </m:oMath>
      <w:r>
        <w:rPr>
          <w:rFonts w:ascii="Times New Roman" w:eastAsia="Times New Roman" w:hAnsi="Times New Roman" w:cs="Times New Roman"/>
          <w:sz w:val="24"/>
          <w:szCs w:val="24"/>
        </w:rPr>
        <w:t>z is the depth of the NEUSv2 layer. Finally, the flux relative to each face (</w:t>
      </w:r>
      <m:oMath>
        <m:r>
          <w:rPr>
            <w:rFonts w:ascii="Cambria Math" w:eastAsia="Cambria Math" w:hAnsi="Cambria Math" w:cs="Cambria Math"/>
            <w:sz w:val="24"/>
            <w:szCs w:val="24"/>
          </w:rPr>
          <m:t>F)</m:t>
        </m:r>
      </m:oMath>
      <w:r>
        <w:rPr>
          <w:rFonts w:ascii="Times New Roman" w:eastAsia="Times New Roman" w:hAnsi="Times New Roman" w:cs="Times New Roman"/>
          <w:sz w:val="24"/>
          <w:szCs w:val="24"/>
        </w:rPr>
        <w:t xml:space="preserve"> was calculated as</w:t>
      </w:r>
    </w:p>
    <w:p w14:paraId="0000002D" w14:textId="77777777" w:rsidR="00921C02" w:rsidRDefault="00E7577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F= ±</m:t>
          </m:r>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 xml:space="preserve">cos </m:t>
              </m:r>
              <m:d>
                <m:dPr>
                  <m:ctrlPr>
                    <w:rPr>
                      <w:rFonts w:ascii="Cambria Math" w:eastAsia="Cambria Math" w:hAnsi="Cambria Math" w:cs="Cambria Math"/>
                      <w:sz w:val="24"/>
                      <w:szCs w:val="24"/>
                    </w:rPr>
                  </m:ctrlPr>
                </m:dPr>
                <m:e>
                  <m:r>
                    <w:rPr>
                      <w:rFonts w:ascii="Cambria Math" w:eastAsia="Cambria Math" w:hAnsi="Cambria Math" w:cs="Cambria Math"/>
                      <w:sz w:val="24"/>
                      <w:szCs w:val="24"/>
                    </w:rPr>
                    <m:t>ψ+</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π</m:t>
                      </m:r>
                    </m:num>
                    <m:den>
                      <m:r>
                        <w:rPr>
                          <w:rFonts w:ascii="Cambria Math" w:eastAsia="Cambria Math" w:hAnsi="Cambria Math" w:cs="Cambria Math"/>
                          <w:sz w:val="24"/>
                          <w:szCs w:val="24"/>
                        </w:rPr>
                        <m:t>2</m:t>
                      </m:r>
                    </m:den>
                  </m:f>
                </m:e>
              </m:d>
              <m:r>
                <w:rPr>
                  <w:rFonts w:ascii="Cambria Math" w:eastAsia="Cambria Math" w:hAnsi="Cambria Math" w:cs="Cambria Math"/>
                  <w:sz w:val="24"/>
                  <w:szCs w:val="24"/>
                </w:rPr>
                <m:t xml:space="preserve"> </m:t>
              </m:r>
            </m:e>
          </m:d>
          <m:r>
            <w:rPr>
              <w:rFonts w:ascii="Cambria Math" w:eastAsia="Cambria Math" w:hAnsi="Cambria Math" w:cs="Cambria Math"/>
              <w:sz w:val="24"/>
              <w:szCs w:val="24"/>
            </w:rPr>
            <m:t xml:space="preserve"> A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z</m:t>
              </m:r>
            </m:sub>
          </m:sSub>
        </m:oMath>
      </m:oMathPara>
    </w:p>
    <w:p w14:paraId="0000002E" w14:textId="77777777" w:rsidR="00921C02" w:rsidRDefault="00E75778">
      <w:pPr>
        <w:rPr>
          <w:rFonts w:ascii="Cambria Math" w:eastAsia="Cambria Math" w:hAnsi="Cambria Math" w:cs="Cambria Math"/>
          <w:sz w:val="24"/>
          <w:szCs w:val="24"/>
        </w:rPr>
      </w:pPr>
      <w:r>
        <w:rPr>
          <w:rFonts w:ascii="Cambria Math" w:eastAsia="Cambria Math" w:hAnsi="Cambria Math" w:cs="Cambria Math"/>
          <w:sz w:val="24"/>
          <w:szCs w:val="24"/>
        </w:rPr>
        <w:lastRenderedPageBreak/>
        <w:t>where the sign is dependent on the user-defined directionality of each Atlantis face.</w:t>
      </w:r>
    </w:p>
    <w:p w14:paraId="0000002F" w14:textId="77777777" w:rsidR="00921C02" w:rsidRDefault="00E75778">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2.2.3 Vertical Advection</w:t>
      </w:r>
    </w:p>
    <w:p w14:paraId="00000030" w14:textId="2085552E"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Atlantis requires vertical advection as part of its physical forcing routines. Since daily vertical advection is not provided by GLORYS12V1 output, vertical advection was obtained from NASA’s ECCOV4</w:t>
      </w:r>
      <w:r w:rsidR="00721D0D">
        <w:rPr>
          <w:rFonts w:ascii="Times New Roman" w:eastAsia="Times New Roman" w:hAnsi="Times New Roman" w:cs="Times New Roman"/>
          <w:sz w:val="24"/>
          <w:szCs w:val="24"/>
        </w:rPr>
        <w:t xml:space="preserve"> </w:t>
      </w:r>
      <w:r w:rsidR="00721D0D">
        <w:rPr>
          <w:rFonts w:ascii="Times New Roman" w:eastAsia="Times New Roman" w:hAnsi="Times New Roman" w:cs="Times New Roman"/>
          <w:sz w:val="24"/>
          <w:szCs w:val="24"/>
        </w:rPr>
        <w:fldChar w:fldCharType="begin" w:fldLock="1"/>
      </w:r>
      <w:r w:rsidR="00721D0D">
        <w:rPr>
          <w:rFonts w:ascii="Times New Roman" w:eastAsia="Times New Roman" w:hAnsi="Times New Roman" w:cs="Times New Roman"/>
          <w:sz w:val="24"/>
          <w:szCs w:val="24"/>
        </w:rPr>
        <w:instrText>ADDIN CSL_CITATION {"citationItems":[{"id":"ITEM-1","itemData":{"author":[{"dropping-particle":"","family":"ECCO Consortium","given":"","non-dropping-particle":"","parse-names":false,"suffix":""},{"dropping-particle":"","family":"Fukumori","given":"I.","non-dropping-particle":"","parse-names":false,"suffix":""},{"dropping-particle":"","family":"Wang","given":"O.","non-dropping-particle":"","parse-names":false,"suffix":""},{"dropping-particle":"","family":"Fenty","given":"I.","non-dropping-particle":"","parse-names":false,"suffix":""},{"dropping-particle":"","family":"Forget","given":"G.","non-dropping-particle":"","parse-names":false,"suffix":""},{"dropping-particle":"","family":"Heimback","given":"P.","non-dropping-particle":"","parse-names":false,"suffix":""},{"dropping-particle":"","family":"Ponte","given":"R. M.","non-dropping-particle":"","parse-names":false,"suffix":""}],"id":"ITEM-1","issued":{"date-parts":[["2015"]]},"title":"ECCO Central Estimate (/i Version 4 Release 4 /i)","type":"article"},"uris":["http://www.mendeley.com/documents/?uuid=cb0ddf10-4a9a-46c2-9a7d-a77d165a3607"]}],"mendeley":{"formattedCitation":"(ECCO Consortium et al., 2015)","manualFormatting":"(ECCO Consortium, 2015)","plainTextFormattedCitation":"(ECCO Consortium et al., 2015)","previouslyFormattedCitation":"(ECCO Consortium et al., 2015)"},"properties":{"noteIndex":0},"schema":"https://github.com/citation-style-language/schema/raw/master/csl-citation.json"}</w:instrText>
      </w:r>
      <w:r w:rsidR="00721D0D">
        <w:rPr>
          <w:rFonts w:ascii="Times New Roman" w:eastAsia="Times New Roman" w:hAnsi="Times New Roman" w:cs="Times New Roman"/>
          <w:sz w:val="24"/>
          <w:szCs w:val="24"/>
        </w:rPr>
        <w:fldChar w:fldCharType="separate"/>
      </w:r>
      <w:r w:rsidR="00721D0D">
        <w:rPr>
          <w:rFonts w:ascii="Times New Roman" w:eastAsia="Times New Roman" w:hAnsi="Times New Roman" w:cs="Times New Roman"/>
          <w:noProof/>
          <w:sz w:val="24"/>
          <w:szCs w:val="24"/>
        </w:rPr>
        <w:t>(ECCO Consortium</w:t>
      </w:r>
      <w:r w:rsidR="00721D0D" w:rsidRPr="00721D0D">
        <w:rPr>
          <w:rFonts w:ascii="Times New Roman" w:eastAsia="Times New Roman" w:hAnsi="Times New Roman" w:cs="Times New Roman"/>
          <w:noProof/>
          <w:sz w:val="24"/>
          <w:szCs w:val="24"/>
        </w:rPr>
        <w:t>, 2015)</w:t>
      </w:r>
      <w:r w:rsidR="00721D0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ECCOV4 has a similar horizontal resolution to NEUSv2 (1</w:t>
      </w:r>
      <m:oMath>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and provides vertical advection on a monthly interval. In general, Atlantis boxes possess uniform vertical advection throughout, so only seasonality and larger-scale spatial patterns are relevant. All NEUSv2 boxes were mapped to ECCOV4 cells using spatial overlap or if ECCOV4 cell center points lay within 25-km of a box edge. The same vertical assignment and aggregation methods used for GLORYS12V1 state variables were used. For each box-layer, a daily interpolation of vertical advection was generated from monthly values using a kernel regression smoother, a normal distribution kernel, and a bandwidth of 15 days. Horizontal and vertical advection arrays were then run through a separate Atlantis program, </w:t>
      </w:r>
      <w:proofErr w:type="spellStart"/>
      <w:r>
        <w:rPr>
          <w:rFonts w:ascii="Times New Roman" w:eastAsia="Times New Roman" w:hAnsi="Times New Roman" w:cs="Times New Roman"/>
          <w:sz w:val="24"/>
          <w:szCs w:val="24"/>
        </w:rPr>
        <w:t>Hydroconstruct</w:t>
      </w:r>
      <w:proofErr w:type="spellEnd"/>
      <w:r>
        <w:rPr>
          <w:rFonts w:ascii="Times New Roman" w:eastAsia="Times New Roman" w:hAnsi="Times New Roman" w:cs="Times New Roman"/>
          <w:sz w:val="24"/>
          <w:szCs w:val="24"/>
        </w:rPr>
        <w:t xml:space="preserve">. This program performs mass-balance and </w:t>
      </w:r>
      <w:proofErr w:type="spellStart"/>
      <w:r>
        <w:rPr>
          <w:rFonts w:ascii="Times New Roman" w:eastAsia="Times New Roman" w:hAnsi="Times New Roman" w:cs="Times New Roman"/>
          <w:sz w:val="24"/>
          <w:szCs w:val="24"/>
        </w:rPr>
        <w:t>hyperdiffusion</w:t>
      </w:r>
      <w:proofErr w:type="spellEnd"/>
      <w:r>
        <w:rPr>
          <w:rFonts w:ascii="Times New Roman" w:eastAsia="Times New Roman" w:hAnsi="Times New Roman" w:cs="Times New Roman"/>
          <w:sz w:val="24"/>
          <w:szCs w:val="24"/>
        </w:rPr>
        <w:t xml:space="preserve"> corrections on horizontal advection. It also translates box-level vertical velocities into actual box-layer exchanges and reconciles horizontal and vertical flows</w:t>
      </w:r>
      <w:r w:rsidR="00721D0D">
        <w:rPr>
          <w:rFonts w:ascii="Times New Roman" w:eastAsia="Times New Roman" w:hAnsi="Times New Roman" w:cs="Times New Roman"/>
          <w:sz w:val="24"/>
          <w:szCs w:val="24"/>
        </w:rPr>
        <w:t xml:space="preserve"> </w:t>
      </w:r>
      <w:r w:rsidR="00721D0D">
        <w:rPr>
          <w:rFonts w:ascii="Times New Roman" w:eastAsia="Times New Roman" w:hAnsi="Times New Roman" w:cs="Times New Roman"/>
          <w:sz w:val="24"/>
          <w:szCs w:val="24"/>
        </w:rPr>
        <w:fldChar w:fldCharType="begin" w:fldLock="1"/>
      </w:r>
      <w:r w:rsidR="00227D12">
        <w:rPr>
          <w:rFonts w:ascii="Times New Roman" w:eastAsia="Times New Roman" w:hAnsi="Times New Roman" w:cs="Times New Roman"/>
          <w:sz w:val="24"/>
          <w:szCs w:val="24"/>
        </w:rPr>
        <w:instrText>ADDIN CSL_CITATION {"citationItems":[{"id":"ITEM-1","itemData":{"author":[{"dropping-particle":"","family":"Audzijonyte","given":"Asta","non-dropping-particle":"","parse-names":false,"suffix":""},{"dropping-particle":"","family":"Gorton","given":"Rebecca","non-dropping-particle":"","parse-names":false,"suffix":""},{"dropping-particle":"","family":"Kaplan","given":"Isaac","non-dropping-particle":"","parse-names":false,"suffix":""},{"dropping-particle":"","family":"Fulton","given":"Elizabeth A.","non-dropping-particle":"","parse-names":false,"suffix":""}],"id":"ITEM-1","issued":{"date-parts":[["2017"]]},"title":"Atlantis User’s Guide Part I: General Overview, Physics and Ecology","type":"report"},"uris":["http://www.mendeley.com/documents/?uuid=039d90d6-2524-43cf-9b76-a423f2a409de"]}],"mendeley":{"formattedCitation":"(Audzijonyte et al., 2017)","plainTextFormattedCitation":"(Audzijonyte et al., 2017)","previouslyFormattedCitation":"(Audzijonyte et al., 2017)"},"properties":{"noteIndex":0},"schema":"https://github.com/citation-style-language/schema/raw/master/csl-citation.json"}</w:instrText>
      </w:r>
      <w:r w:rsidR="00721D0D">
        <w:rPr>
          <w:rFonts w:ascii="Times New Roman" w:eastAsia="Times New Roman" w:hAnsi="Times New Roman" w:cs="Times New Roman"/>
          <w:sz w:val="24"/>
          <w:szCs w:val="24"/>
        </w:rPr>
        <w:fldChar w:fldCharType="separate"/>
      </w:r>
      <w:r w:rsidR="00721D0D" w:rsidRPr="00721D0D">
        <w:rPr>
          <w:rFonts w:ascii="Times New Roman" w:eastAsia="Times New Roman" w:hAnsi="Times New Roman" w:cs="Times New Roman"/>
          <w:noProof/>
          <w:sz w:val="24"/>
          <w:szCs w:val="24"/>
        </w:rPr>
        <w:t>(Audzijonyte et al., 2017)</w:t>
      </w:r>
      <w:r w:rsidR="00721D0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00000031"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Biological Forcing</w:t>
      </w:r>
    </w:p>
    <w:p w14:paraId="00000032"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Atlantis possesses a primary producer sub-model that utilizes biological parameterization, physical forcing, trophic interactions, and biogeochemical processes to simulate phytoplankton growth and mortality. When using this sub-model, primary producer biomass is heavily influenced by parameter choice and requires extensive calibration. In reality, phytoplankton dynamics reflect small-scale processes which Atlantis cannot resolve with large boxes and global parameters. Given that the primary scope of NEUSv2 is simulating higher trophic </w:t>
      </w:r>
      <w:r>
        <w:rPr>
          <w:rFonts w:ascii="Times New Roman" w:eastAsia="Times New Roman" w:hAnsi="Times New Roman" w:cs="Times New Roman"/>
          <w:sz w:val="24"/>
          <w:szCs w:val="24"/>
        </w:rPr>
        <w:lastRenderedPageBreak/>
        <w:t xml:space="preserve">levels on regional-scales, upscaling a higher resolution model to replicate large-scale patterns is sufficient. Primary producer biomass establishes a baseline level of primary production, provides bottom-up controls on higher trophic levels, and drives seasonal patterns in zooplankton. These effects should create stability for the simulated food web, ensure a correct scale of system energy input, and allow for a unidirectional (bottom-up) calibration strategy. </w:t>
      </w:r>
    </w:p>
    <w:p w14:paraId="00000033" w14:textId="3C4758F0"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phytoplankton size-classes, derived from ocean color remote sensing, were mapped to NEUSv2’s phytoplankton functional groups (diatoms, dinoflagellates, and </w:t>
      </w:r>
      <w:del w:id="41" w:author="Kimberly Hyde (ACL)" w:date="2022-04-22T09:44:00Z">
        <w:r w:rsidDel="004E7639">
          <w:rPr>
            <w:rFonts w:ascii="Times New Roman" w:eastAsia="Times New Roman" w:hAnsi="Times New Roman" w:cs="Times New Roman"/>
            <w:sz w:val="24"/>
            <w:szCs w:val="24"/>
          </w:rPr>
          <w:delText>picophytoplankton</w:delText>
        </w:r>
      </w:del>
      <w:ins w:id="42" w:author="Kimberly Hyde (ACL)" w:date="2022-04-22T09:44:00Z">
        <w:r w:rsidR="004E7639">
          <w:rPr>
            <w:rFonts w:ascii="Times New Roman" w:eastAsia="Times New Roman" w:hAnsi="Times New Roman" w:cs="Times New Roman"/>
            <w:sz w:val="24"/>
            <w:szCs w:val="24"/>
          </w:rPr>
          <w:t>picoplankton</w:t>
        </w:r>
      </w:ins>
      <w:r>
        <w:rPr>
          <w:rFonts w:ascii="Times New Roman" w:eastAsia="Times New Roman" w:hAnsi="Times New Roman" w:cs="Times New Roman"/>
          <w:sz w:val="24"/>
          <w:szCs w:val="24"/>
        </w:rPr>
        <w:t>). Daily ocean color data (1998-2018) were obtained from the European Space Agency’s Ocean Color Climate Change Initiative (OC-CCI) version 4.2</w:t>
      </w:r>
      <w:r w:rsidR="00227D12">
        <w:rPr>
          <w:rFonts w:ascii="Times New Roman" w:eastAsia="Times New Roman" w:hAnsi="Times New Roman" w:cs="Times New Roman"/>
          <w:sz w:val="24"/>
          <w:szCs w:val="24"/>
        </w:rPr>
        <w:t xml:space="preserve"> </w:t>
      </w:r>
      <w:r w:rsidR="00227D12">
        <w:rPr>
          <w:rFonts w:ascii="Times New Roman" w:eastAsia="Times New Roman" w:hAnsi="Times New Roman" w:cs="Times New Roman"/>
          <w:sz w:val="24"/>
          <w:szCs w:val="24"/>
        </w:rPr>
        <w:fldChar w:fldCharType="begin" w:fldLock="1"/>
      </w:r>
      <w:r w:rsidR="00227D12">
        <w:rPr>
          <w:rFonts w:ascii="Times New Roman" w:eastAsia="Times New Roman" w:hAnsi="Times New Roman" w:cs="Times New Roman"/>
          <w:sz w:val="24"/>
          <w:szCs w:val="24"/>
        </w:rPr>
        <w:instrText>ADDIN CSL_CITATION {"citationItems":[{"id":"ITEM-1","itemData":{"author":[{"dropping-particle":"","family":"Sathyendranath","given":"S","non-dropping-particle":"","parse-names":false,"suffix":""},{"dropping-particle":"","family":"Jackson","given":"T","non-dropping-particle":"","parse-names":false,"suffix":""},{"dropping-particle":"","family":"Brockmann","given":"C","non-dropping-particle":"","parse-names":false,"suffix":""},{"dropping-particle":"","family":"Brotas","given":"V","non-dropping-particle":"","parse-names":false,"suffix":""},{"dropping-particle":"","family":"Calton","given":"B","non-dropping-particle":"","parse-names":false,"suffix":""},{"dropping-particle":"","family":"Chuprin","given":"A","non-dropping-particle":"","parse-names":false,"suffix":""},{"dropping-particle":"","family":"Clements","given":"O","non-dropping-particle":"","parse-names":false,"suffix":""},{"dropping-particle":"","family":"Cipollini","given":"P","non-dropping-particle":"","parse-names":false,"suffix":""},{"dropping-particle":"","family":"Danne","given":"O","non-dropping-particle":"","parse-names":false,"suffix":""},{"dropping-particle":"","family":"Dingle","given":"J","non-dropping-particle":"","parse-names":false,"suffix":""},{"dropping-particle":"","family":"Donlon","given":"C","non-dropping-particle":"","parse-names":false,"suffix":""},{"dropping-particle":"","family":"Grant","given":"M","non-dropping-particle":"","parse-names":false,"suffix":""},{"dropping-particle":"","family":"Groom","given":"S","non-dropping-particle":"","parse-names":false,"suffix":""},{"dropping-particle":"","family":"Krasemann","given":"H","non-dropping-particle":"","parse-names":false,"suffix":""},{"dropping-particle":"","family":"Lavender","given":"S","non-dropping-particle":"","parse-names":false,"suffix":""},{"dropping-particle":"","family":"Mazeran","given":"C","non-dropping-particle":"","parse-names":false,"suffix":""},{"dropping-particle":"","family":"Mélin","given":"F","non-dropping-particle":"","parse-names":false,"suffix":""},{"dropping-particle":"","family":"Müller","given":"D","non-dropping-particle":"","parse-names":false,"suffix":""},{"dropping-particle":"","family":"Regner","given":"P","non-dropping-particle":"","parse-names":false,"suffix":""},{"dropping-particle":"","family":"Steinmetz","given":"F","non-dropping-particle":"","parse-names":false,"suffix":""},{"dropping-particle":"","family":"Steele","given":"C","non-dropping-particle":"","parse-names":false,"suffix":""},{"dropping-particle":"","family":"Swinton","given":"J","non-dropping-particle":"","parse-names":false,"suffix":""},{"dropping-particle":"","family":"Valente","given":"A","non-dropping-particle":"","parse-names":false,"suffix":""},{"dropping-particle":"","family":"Zühlke","given":"M","non-dropping-particle":"","parse-names":false,"suffix":""},{"dropping-particle":"","family":"Feldman","given":"G","non-dropping-particle":"","parse-names":false,"suffix":""},{"dropping-particle":"","family":"Franz","given":"B","non-dropping-particle":"","parse-names":false,"suffix":""},{"dropping-particle":"","family":"Frouin","given":"R","non-dropping-particle":"","parse-names":false,"suffix":""},{"dropping-particle":"","family":"Werdell","given":"J","non-dropping-particle":"","parse-names":false,"suffix":""},{"dropping-particle":"","family":"Platt","given":"T","non-dropping-particle":"","parse-names":false,"suffix":""}],"id":"ITEM-1","issued":{"date-parts":[["2020"]]},"publisher":"Center for Environmental Data Analysis","title":"ESA Ocean Colour Climate Change Initiative (Ocean Colour cci): Global chlorophyll-a data products gridded on a sinusoidal projection, Version 4.2","type":"article"},"uris":["http://www.mendeley.com/documents/?uuid=40102b06-5366-40ef-87c2-ab3e3aa6e5a4"]}],"mendeley":{"formattedCitation":"(Sathyendranath et al., 2020)","plainTextFormattedCitation":"(Sathyendranath et al., 2020)","previouslyFormattedCitation":"(Sathyendranath et al., 2020)"},"properties":{"noteIndex":0},"schema":"https://github.com/citation-style-language/schema/raw/master/csl-citation.json"}</w:instrText>
      </w:r>
      <w:r w:rsidR="00227D12">
        <w:rPr>
          <w:rFonts w:ascii="Times New Roman" w:eastAsia="Times New Roman" w:hAnsi="Times New Roman" w:cs="Times New Roman"/>
          <w:sz w:val="24"/>
          <w:szCs w:val="24"/>
        </w:rPr>
        <w:fldChar w:fldCharType="separate"/>
      </w:r>
      <w:r w:rsidR="00227D12" w:rsidRPr="00227D12">
        <w:rPr>
          <w:rFonts w:ascii="Times New Roman" w:eastAsia="Times New Roman" w:hAnsi="Times New Roman" w:cs="Times New Roman"/>
          <w:noProof/>
          <w:sz w:val="24"/>
          <w:szCs w:val="24"/>
        </w:rPr>
        <w:t>(Sathyendranath et al., 2020)</w:t>
      </w:r>
      <w:r w:rsidR="00227D1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which provides global estimates of chlorophyll-</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concentration at a 4-km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horizontal resolution </w:t>
      </w:r>
      <w:r w:rsidR="00227D12">
        <w:rPr>
          <w:rFonts w:ascii="Times New Roman" w:eastAsia="Times New Roman" w:hAnsi="Times New Roman" w:cs="Times New Roman"/>
          <w:sz w:val="24"/>
          <w:szCs w:val="24"/>
        </w:rPr>
        <w:fldChar w:fldCharType="begin" w:fldLock="1"/>
      </w:r>
      <w:r w:rsidR="00227D12">
        <w:rPr>
          <w:rFonts w:ascii="Times New Roman" w:eastAsia="Times New Roman" w:hAnsi="Times New Roman" w:cs="Times New Roman"/>
          <w:sz w:val="24"/>
          <w:szCs w:val="24"/>
        </w:rPr>
        <w:instrText>ADDIN CSL_CITATION {"citationItems":[{"id":"ITEM-1","itemData":{"DOI":"10.3390/s19194285","ISSN":"1424-8220","abstract":"Ocean colour is recognised as an Essential Climate Variable (ECV) by the Global Climate Observing System (GCOS); and spectrally-resolved water-leaving radiances (or remote-sensing reflectances) in the visible domain, and chlorophyll-a concentration are identified as required ECV products. Time series of the products at the global scale and at high spatial resolution, derived from ocean-colour data, are key to studying the dynamics of phytoplankton at seasonal and inter-annual scales; their role in marine biogeochemistry; the global carbon cycle; the modulation of how phytoplankton distribute solar-induced heat in the upper layers of the ocean; and the response of the marine ecosystem to climate variability and change. However, generating a long time series of these products from ocean-colour data is not a trivial task: algorithms that are best suited for climate studies have to be selected from a number that are available for atmospheric correction of the satellite signal and for retrieval of chlorophyll-a concentration; since satellites have a finite life span, data from multiple sensors have to be merged to create a single time series, and any uncorrected inter-sensor biases could introduce artefacts in the series, e.g., different sensors monitor radiances at different wavebands such that producing a consistent time series of reflectances is not straightforward. Another requirement is that the products have to be validated against in situ observations. Furthermore, the uncertainties in the products have to be quantified, ideally on a pixel-by-pixel basis, to facilitate applications and interpretations that are consistent with the quality of the data. This paper outlines an approach that was adopted for generating an ocean-colour time series for climate studies, using data from the MERIS (MEdium spectral Resolution Imaging Spectrometer) sensor of the European Space Agency; the SeaWiFS (Sea-viewing Wide-Field-of-view Sensor) and MODIS-Aqua (Moderate-resolution Imaging Spectroradiometer-Aqua) sensors from the National Aeronautics and Space Administration (USA); and VIIRS (Visible and Infrared Imaging Radiometer Suite) from the National Oceanic and Atmospheric Administration (USA). The time series now covers the period from late 1997 to end of 2018. To ensure that the products meet, as well as possible, the requirements of the user community, marine-ecosystem modellers, and remote-sensing scientists were consulted at the outset on their immediate and long…","author":[{"dropping-particle":"","family":"Sathyendranath","given":"Shubha","non-dropping-particle":"","parse-names":false,"suffix":""},{"dropping-particle":"","family":"Brewin","given":"Robert","non-dropping-particle":"","parse-names":false,"suffix":""},{"dropping-particle":"","family":"Brockmann","given":"Carsten","non-dropping-particle":"","parse-names":false,"suffix":""},{"dropping-particle":"","family":"Brotas","given":"Vanda","non-dropping-particle":"","parse-names":false,"suffix":""},{"dropping-particle":"","family":"Calton","given":"Ben","non-dropping-particle":"","parse-names":false,"suffix":""},{"dropping-particle":"","family":"Chuprin","given":"Andrei","non-dropping-particle":"","parse-names":false,"suffix":""},{"dropping-particle":"","family":"Cipollini","given":"Paolo","non-dropping-particle":"","parse-names":false,"suffix":""},{"dropping-particle":"","family":"Couto","given":"André","non-dropping-particle":"","parse-names":false,"suffix":""},{"dropping-particle":"","family":"Dingle","given":"James","non-dropping-particle":"","parse-names":false,"suffix":""},{"dropping-particle":"","family":"Doerffer","given":"Roland","non-dropping-particle":"","parse-names":false,"suffix":""},{"dropping-particle":"","family":"Donlon","given":"Craig","non-dropping-particle":"","parse-names":false,"suffix":""},{"dropping-particle":"","family":"Dowell","given":"Mark","non-dropping-particle":"","parse-names":false,"suffix":""},{"dropping-particle":"","family":"Farman","given":"Alex","non-dropping-particle":"","parse-names":false,"suffix":""},{"dropping-particle":"","family":"Grant","given":"Mike","non-dropping-particle":"","parse-names":false,"suffix":""},{"dropping-particle":"","family":"Groom","given":"Steve","non-dropping-particle":"","parse-names":false,"suffix":""},{"dropping-particle":"","family":"Horseman","given":"Andrew","non-dropping-particle":"","parse-names":false,"suffix":""},{"dropping-particle":"","family":"Jackson","given":"Thomas","non-dropping-particle":"","parse-names":false,"suffix":""},{"dropping-particle":"","family":"Krasemann","given":"Hajo","non-dropping-particle":"","parse-names":false,"suffix":""},{"dropping-particle":"","family":"Lavender","given":"Samantha","non-dropping-particle":"","parse-names":false,"suffix":""},{"dropping-particle":"","family":"Martinez-Vicente","given":"Victor","non-dropping-particle":"","parse-names":false,"suffix":""},{"dropping-particle":"","family":"Mazeran","given":"Constant","non-dropping-particle":"","parse-names":false,"suffix":""},{"dropping-particle":"","family":"Mélin","given":"Frédéric","non-dropping-particle":"","parse-names":false,"suffix":""},{"dropping-particle":"","family":"Moore","given":"Timothy","non-dropping-particle":"","parse-names":false,"suffix":""},{"dropping-particle":"","family":"Müller","given":"Dagmar","non-dropping-particle":"","parse-names":false,"suffix":""},{"dropping-particle":"","family":"Regner","given":"Peter","non-dropping-particle":"","parse-names":false,"suffix":""},{"dropping-particle":"","family":"Roy","given":"Shovonlal","non-dropping-particle":"","parse-names":false,"suffix":""},{"dropping-particle":"","family":"Steele","given":"Chris","non-dropping-particle":"","parse-names":false,"suffix":""},{"dropping-particle":"","family":"Steinmetz","given":"François","non-dropping-particle":"","parse-names":false,"suffix":""},{"dropping-particle":"","family":"Swinton","given":"John","non-dropping-particle":"","parse-names":false,"suffix":""},{"dropping-particle":"","family":"Taberner","given":"Malcolm","non-dropping-particle":"","parse-names":false,"suffix":""},{"dropping-particle":"","family":"Thompson","given":"Adam","non-dropping-particle":"","parse-names":false,"suffix":""},{"dropping-particle":"","family":"Valente","given":"André","non-dropping-particle":"","parse-names":false,"suffix":""},{"dropping-particle":"","family":"Zühlke","given":"Marco","non-dropping-particle":"","parse-names":false,"suffix":""},{"dropping-particle":"","family":"Brando","given":"Vittorio","non-dropping-particle":"","parse-names":false,"suffix":""},{"dropping-particle":"","family":"Feng","given":"Hui","non-dropping-particle":"","parse-names":false,"suffix":""},{"dropping-particle":"","family":"Feldman","given":"Gene","non-dropping-particle":"","parse-names":false,"suffix":""},{"dropping-particle":"","family":"Franz","given":"Bryan","non-dropping-particle":"","parse-names":false,"suffix":""},{"dropping-particle":"","family":"Frouin","given":"Robert","non-dropping-particle":"","parse-names":false,"suffix":""},{"dropping-particle":"","family":"Gould","given":"Richard","non-dropping-particle":"","parse-names":false,"suffix":""},{"dropping-particle":"","family":"Hooker","given":"Stanford","non-dropping-particle":"","parse-names":false,"suffix":""},{"dropping-particle":"","family":"Kahru","given":"Mati","non-dropping-particle":"","parse-names":false,"suffix":""},{"dropping-particle":"","family":"Kratzer","given":"Susanne","non-dropping-particle":"","parse-names":false,"suffix":""},{"dropping-particle":"","family":"Mitchell","given":"B.","non-dropping-particle":"","parse-names":false,"suffix":""},{"dropping-particle":"","family":"Muller-Karger","given":"Frank","non-dropping-particle":"","parse-names":false,"suffix":""},{"dropping-particle":"","family":"Sosik","given":"Heidi","non-dropping-particle":"","parse-names":false,"suffix":""},{"dropping-particle":"","family":"Voss","given":"Kenneth","non-dropping-particle":"","parse-names":false,"suffix":""},{"dropping-particle":"","family":"Werdell","given":"Jeremy","non-dropping-particle":"","parse-names":false,"suffix":""},{"dropping-particle":"","family":"Platt","given":"Trevor","non-dropping-particle":"","parse-names":false,"suffix":""}],"container-title":"Sensors","id":"ITEM-1","issue":"19","issued":{"date-parts":[["2019","10","3"]]},"page":"4285","title":"An Ocean-Colour Time Series for Use in Climate Studies: The Experience of the Ocean-Colour Climate Change Initiative (OC-CCI)","type":"article-journal","volume":"19"},"uris":["http://www.mendeley.com/documents/?uuid=f7815d0e-202b-4e66-975d-e6b35d16637f"]}],"mendeley":{"formattedCitation":"(Sathyendranath et al., 2019)","plainTextFormattedCitation":"(Sathyendranath et al., 2019)","previouslyFormattedCitation":"(Sathyendranath et al., 2019)"},"properties":{"noteIndex":0},"schema":"https://github.com/citation-style-language/schema/raw/master/csl-citation.json"}</w:instrText>
      </w:r>
      <w:r w:rsidR="00227D12">
        <w:rPr>
          <w:rFonts w:ascii="Times New Roman" w:eastAsia="Times New Roman" w:hAnsi="Times New Roman" w:cs="Times New Roman"/>
          <w:sz w:val="24"/>
          <w:szCs w:val="24"/>
        </w:rPr>
        <w:fldChar w:fldCharType="separate"/>
      </w:r>
      <w:r w:rsidR="00227D12" w:rsidRPr="00227D12">
        <w:rPr>
          <w:rFonts w:ascii="Times New Roman" w:eastAsia="Times New Roman" w:hAnsi="Times New Roman" w:cs="Times New Roman"/>
          <w:noProof/>
          <w:sz w:val="24"/>
          <w:szCs w:val="24"/>
        </w:rPr>
        <w:t>(Sathyendranath et al., 2019)</w:t>
      </w:r>
      <w:r w:rsidR="00227D1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Additional daily sea surface temperature (SST) data needed to estimate the phytoplankton size class include the 4-km nighttime NOAA Advanced Very High Resolution Radiometer (AVHRR) Pathfinder</w:t>
      </w:r>
      <w:r w:rsidR="00227D12">
        <w:rPr>
          <w:rFonts w:ascii="Times New Roman" w:eastAsia="Times New Roman" w:hAnsi="Times New Roman" w:cs="Times New Roman"/>
          <w:sz w:val="24"/>
          <w:szCs w:val="24"/>
        </w:rPr>
        <w:t xml:space="preserve"> </w:t>
      </w:r>
      <w:r w:rsidR="00227D12">
        <w:rPr>
          <w:rFonts w:ascii="Times New Roman" w:eastAsia="Times New Roman" w:hAnsi="Times New Roman" w:cs="Times New Roman"/>
          <w:sz w:val="24"/>
          <w:szCs w:val="24"/>
        </w:rPr>
        <w:fldChar w:fldCharType="begin" w:fldLock="1"/>
      </w:r>
      <w:r w:rsidR="00B32DBB">
        <w:rPr>
          <w:rFonts w:ascii="Times New Roman" w:eastAsia="Times New Roman" w:hAnsi="Times New Roman" w:cs="Times New Roman"/>
          <w:sz w:val="24"/>
          <w:szCs w:val="24"/>
        </w:rPr>
        <w:instrText>ADDIN CSL_CITATION {"citationItems":[{"id":"ITEM-1","itemData":{"id":"ITEM-1","issued":{"date-parts":[["2018"]]},"publisher":"NOAA National Centers for Environmental Information","title":"AVHRR Pathfinder Version 5.3 Level 3 Collated (L3c) Global 4km Sea Surface temperature for 1981-Present","type":"article"},"uris":["http://www.mendeley.com/documents/?uuid=2860c13d-b0ef-4896-87b0-1fa1083cbf82"]},{"id":"ITEM-2","itemData":{"DOI":"https://doi.org/10.1007/978-90-481-8681-5_16.","author":[{"dropping-particle":"","family":"Casey","given":"Kenneth S","non-dropping-particle":"","parse-names":false,"suffix":""},{"dropping-particle":"","family":"Tess","given":"Brandon B","non-dropping-particle":"","parse-names":false,"suffix":""},{"dropping-particle":"","family":"Cornillon","given":"Peter","non-dropping-particle":"","parse-names":false,"suffix":""},{"dropping-particle":"","family":"Evans","given":"Robert","non-dropping-particle":"","parse-names":false,"suffix":""}],"container-title":"Oceanography from Space: Revisisted","editor":[{"dropping-particle":"","family":"Barale","given":"Vittorio","non-dropping-particle":"","parse-names":false,"suffix":""},{"dropping-particle":"","family":"Gower","given":"J. F. R.","non-dropping-particle":"","parse-names":false,"suffix":""},{"dropping-particle":"","family":"Alberotanza","given":"L.","non-dropping-particle":"","parse-names":false,"suffix":""}],"id":"ITEM-2","issued":{"date-parts":[["2010"]]},"page":"273-87","publisher":"Dordrecht: Springer Netherlands","title":"The Past, Present, and Future of the AVHRR Pathfinder SST Program","type":"chapter"},"uris":["http://www.mendeley.com/documents/?uuid=d2f1cce5-034a-465a-a09d-c5e5227a9c0b"]}],"mendeley":{"formattedCitation":"(“AVHRR Pathfinder Version 5.3 Level 3 Collated (L3c) Global 4km Sea Surface temperature for 1981-Present,” 2018; Casey et al., 2010)","manualFormatting":"(“AVHRR Pathfinder Version 5.3, 2018; Casey et al., 2010)","plainTextFormattedCitation":"(“AVHRR Pathfinder Version 5.3 Level 3 Collated (L3c) Global 4km Sea Surface temperature for 1981-Present,” 2018; Casey et al., 2010)","previouslyFormattedCitation":"(“AVHRR Pathfinder Version 5.3 Level 3 Collated (L3c) Global 4km Sea Surface temperature for 1981-Present,” 2018; Casey et al., 2010)"},"properties":{"noteIndex":0},"schema":"https://github.com/citation-style-language/schema/raw/master/csl-citation.json"}</w:instrText>
      </w:r>
      <w:r w:rsidR="00227D12">
        <w:rPr>
          <w:rFonts w:ascii="Times New Roman" w:eastAsia="Times New Roman" w:hAnsi="Times New Roman" w:cs="Times New Roman"/>
          <w:sz w:val="24"/>
          <w:szCs w:val="24"/>
        </w:rPr>
        <w:fldChar w:fldCharType="separate"/>
      </w:r>
      <w:r w:rsidR="00227D12" w:rsidRPr="00227D12">
        <w:rPr>
          <w:rFonts w:ascii="Times New Roman" w:eastAsia="Times New Roman" w:hAnsi="Times New Roman" w:cs="Times New Roman"/>
          <w:noProof/>
          <w:sz w:val="24"/>
          <w:szCs w:val="24"/>
        </w:rPr>
        <w:t>(“AVHRR Pathfinder Version 5.3,</w:t>
      </w:r>
      <w:r w:rsidR="00227D12">
        <w:rPr>
          <w:rFonts w:ascii="Times New Roman" w:eastAsia="Times New Roman" w:hAnsi="Times New Roman" w:cs="Times New Roman"/>
          <w:noProof/>
          <w:sz w:val="24"/>
          <w:szCs w:val="24"/>
        </w:rPr>
        <w:t xml:space="preserve"> </w:t>
      </w:r>
      <w:r w:rsidR="00227D12" w:rsidRPr="00227D12">
        <w:rPr>
          <w:rFonts w:ascii="Times New Roman" w:eastAsia="Times New Roman" w:hAnsi="Times New Roman" w:cs="Times New Roman"/>
          <w:noProof/>
          <w:sz w:val="24"/>
          <w:szCs w:val="24"/>
        </w:rPr>
        <w:t>2018; Casey et al., 2010)</w:t>
      </w:r>
      <w:r w:rsidR="00227D1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the Group for High Resolution Sea Surface Temperature (GHRSST) Multiscale Ultrahigh Resolution (MUR, version 4.1) level 4 data </w:t>
      </w:r>
      <w:r w:rsidR="00B32DBB">
        <w:rPr>
          <w:rFonts w:ascii="Times New Roman" w:eastAsia="Times New Roman" w:hAnsi="Times New Roman" w:cs="Times New Roman"/>
          <w:sz w:val="24"/>
          <w:szCs w:val="24"/>
        </w:rPr>
        <w:fldChar w:fldCharType="begin" w:fldLock="1"/>
      </w:r>
      <w:r w:rsidR="00706B98">
        <w:rPr>
          <w:rFonts w:ascii="Times New Roman" w:eastAsia="Times New Roman" w:hAnsi="Times New Roman" w:cs="Times New Roman"/>
          <w:sz w:val="24"/>
          <w:szCs w:val="24"/>
        </w:rPr>
        <w:instrText>ADDIN CSL_CITATION {"citationItems":[{"id":"ITEM-1","itemData":{"DOI":"https://doi.org/10.1016/j.rse.2017.07.029","author":[{"dropping-particle":"","family":"Chin","given":"Toshio","non-dropping-particle":"","parse-names":false,"suffix":""},{"dropping-particle":"","family":"Vazquez-Cuervo","given":"J","non-dropping-particle":"","parse-names":false,"suffix":""},{"dropping-particle":"","family":"Armstrong","given":"E. M.","non-dropping-particle":"","parse-names":false,"suffix":""}],"container-title":"Remote Sensing of Environment","id":"ITEM-1","issued":{"date-parts":[["2017"]]},"page":"154-169","title":"A Multi-scale High Resolution Analysis of Global Sea Surface Temperature","type":"article-journal","volume":"200"},"uris":["http://www.mendeley.com/documents/?uuid=90823610-db24-4efd-a719-b17954a1f6c9"]},{"id":"ITEM-2","itemData":{"DOI":"https://doi.org/10.5067/GHGMR-4FJ04","author":[{"dropping-particle":"","family":"JPL MUR MEaSUREs","given":"","non-dropping-particle":"","parse-names":false,"suffix":""}],"id":"ITEM-2","issued":{"date-parts":[["2015"]]},"title":"GHRSST Level 4 MUR Global Foundation Sea Surface Temperature Analysis (V4.1)","type":"report"},"uris":["http://www.mendeley.com/documents/?uuid=b30f869e-e364-4c85-99e2-3a33cc8e7aa6"]}],"mendeley":{"formattedCitation":"(Chin et al., 2017; JPL MUR MEaSUREs, 2015)","plainTextFormattedCitation":"(Chin et al., 2017; JPL MUR MEaSUREs, 2015)","previouslyFormattedCitation":"(Chin et al., 2017; JPL MUR MEaSUREs, 2015)"},"properties":{"noteIndex":0},"schema":"https://github.com/citation-style-language/schema/raw/master/csl-citation.json"}</w:instrText>
      </w:r>
      <w:r w:rsidR="00B32DBB">
        <w:rPr>
          <w:rFonts w:ascii="Times New Roman" w:eastAsia="Times New Roman" w:hAnsi="Times New Roman" w:cs="Times New Roman"/>
          <w:sz w:val="24"/>
          <w:szCs w:val="24"/>
        </w:rPr>
        <w:fldChar w:fldCharType="separate"/>
      </w:r>
      <w:r w:rsidR="00B32DBB" w:rsidRPr="00B32DBB">
        <w:rPr>
          <w:rFonts w:ascii="Times New Roman" w:eastAsia="Times New Roman" w:hAnsi="Times New Roman" w:cs="Times New Roman"/>
          <w:noProof/>
          <w:sz w:val="24"/>
          <w:szCs w:val="24"/>
        </w:rPr>
        <w:t>(Chin et al., 2017; JPL MUR MEaSUREs, 2015)</w:t>
      </w:r>
      <w:r w:rsidR="00B32D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AVHRR Pathfinder data are used as the SST source until 2002 and MUR in subsequent years. Comparisons to </w:t>
      </w:r>
      <w:r>
        <w:rPr>
          <w:rFonts w:ascii="Times New Roman" w:eastAsia="Times New Roman" w:hAnsi="Times New Roman" w:cs="Times New Roman"/>
          <w:i/>
          <w:sz w:val="24"/>
          <w:szCs w:val="24"/>
        </w:rPr>
        <w:t>in situ</w:t>
      </w:r>
      <w:r>
        <w:rPr>
          <w:rFonts w:ascii="Times New Roman" w:eastAsia="Times New Roman" w:hAnsi="Times New Roman" w:cs="Times New Roman"/>
          <w:sz w:val="24"/>
          <w:szCs w:val="24"/>
        </w:rPr>
        <w:t xml:space="preserve"> measurements show a relatively low bias in the </w:t>
      </w:r>
      <w:del w:id="43" w:author="Kimberly Hyde (ACL)" w:date="2022-04-22T16:05:00Z">
        <w:r w:rsidDel="001670E0">
          <w:rPr>
            <w:rFonts w:ascii="Times New Roman" w:eastAsia="Times New Roman" w:hAnsi="Times New Roman" w:cs="Times New Roman"/>
            <w:sz w:val="24"/>
            <w:szCs w:val="24"/>
          </w:rPr>
          <w:delText xml:space="preserve">Turner et al. </w:delText>
        </w:r>
      </w:del>
      <w:r>
        <w:rPr>
          <w:rFonts w:ascii="Times New Roman" w:eastAsia="Times New Roman" w:hAnsi="Times New Roman" w:cs="Times New Roman"/>
          <w:sz w:val="24"/>
          <w:szCs w:val="24"/>
        </w:rPr>
        <w:t xml:space="preserve">size class estimates with a bias of 0.04 and 0.08 mg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 xml:space="preserve">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for micro- and combined pico- and nano-phytoplankton, respectively</w:t>
      </w:r>
      <w:r w:rsidR="00706B98">
        <w:rPr>
          <w:rFonts w:ascii="Times New Roman" w:eastAsia="Times New Roman" w:hAnsi="Times New Roman" w:cs="Times New Roman"/>
          <w:sz w:val="24"/>
          <w:szCs w:val="24"/>
        </w:rPr>
        <w:t xml:space="preserve"> </w:t>
      </w:r>
      <w:r w:rsidR="00706B98">
        <w:rPr>
          <w:rFonts w:ascii="Times New Roman" w:eastAsia="Times New Roman" w:hAnsi="Times New Roman" w:cs="Times New Roman"/>
          <w:sz w:val="24"/>
          <w:szCs w:val="24"/>
        </w:rPr>
        <w:fldChar w:fldCharType="begin" w:fldLock="1"/>
      </w:r>
      <w:r w:rsidR="00706B98">
        <w:rPr>
          <w:rFonts w:ascii="Times New Roman" w:eastAsia="Times New Roman" w:hAnsi="Times New Roman" w:cs="Times New Roman"/>
          <w:sz w:val="24"/>
          <w:szCs w:val="24"/>
        </w:rPr>
        <w:instrText>ADDIN CSL_CITATION {"citationItems":[{"id":"ITEM-1","itemData":{"DOI":"10.1016/j.rse.2021.112729","ISSN":"00344257","author":[{"dropping-particle":"","family":"Turner","given":"Kyle J.","non-dropping-particle":"","parse-names":false,"suffix":""},{"dropping-particle":"","family":"Mouw","given":"Colleen B.","non-dropping-particle":"","parse-names":false,"suffix":""},{"dropping-particle":"","family":"Hyde","given":"Kimberly J.W.","non-dropping-particle":"","parse-names":false,"suffix":""},{"dropping-particle":"","family":"Morse","given":"Ryan","non-dropping-particle":"","parse-names":false,"suffix":""},{"dropping-particle":"","family":"Ciochetto","given":"Audrey B.","non-dropping-particle":"","parse-names":false,"suffix":""}],"container-title":"Remote Sensing of Environment","id":"ITEM-1","issued":{"date-parts":[["2021","12"]]},"page":"112729","title":"Optimization and assessment of phytoplankton size class algorithms for ocean color data on the Northeast U.S. continental shelf","type":"article-journal","volume":"267"},"uris":["http://www.mendeley.com/documents/?uuid=60c05437-0a79-442b-9dd6-34e160927d23"]}],"mendeley":{"formattedCitation":"(Turner et al., 2021)","plainTextFormattedCitation":"(Turner et al., 2021)","previouslyFormattedCitation":"(Turner et al., 2021)"},"properties":{"noteIndex":0},"schema":"https://github.com/citation-style-language/schema/raw/master/csl-citation.json"}</w:instrText>
      </w:r>
      <w:r w:rsidR="00706B98">
        <w:rPr>
          <w:rFonts w:ascii="Times New Roman" w:eastAsia="Times New Roman" w:hAnsi="Times New Roman" w:cs="Times New Roman"/>
          <w:sz w:val="24"/>
          <w:szCs w:val="24"/>
        </w:rPr>
        <w:fldChar w:fldCharType="separate"/>
      </w:r>
      <w:r w:rsidR="00706B98" w:rsidRPr="00706B98">
        <w:rPr>
          <w:rFonts w:ascii="Times New Roman" w:eastAsia="Times New Roman" w:hAnsi="Times New Roman" w:cs="Times New Roman"/>
          <w:noProof/>
          <w:sz w:val="24"/>
          <w:szCs w:val="24"/>
        </w:rPr>
        <w:t>(Turner et al., 2021)</w:t>
      </w:r>
      <w:r w:rsidR="00706B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0000034" w14:textId="3E6F827C"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NEUSv2 uses the regionally tuned abundance-based phytoplankton size class model to estimate the amount of chlorophyll-a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sidR="00706B98">
        <w:rPr>
          <w:rFonts w:ascii="Times New Roman" w:eastAsia="Times New Roman" w:hAnsi="Times New Roman" w:cs="Times New Roman"/>
          <w:sz w:val="24"/>
          <w:szCs w:val="24"/>
        </w:rPr>
        <w:t>) associated with the micro- (</w:t>
      </w:r>
      <w:r>
        <w:rPr>
          <w:rFonts w:ascii="Times New Roman" w:eastAsia="Times New Roman" w:hAnsi="Times New Roman" w:cs="Times New Roman"/>
          <w:sz w:val="24"/>
          <w:szCs w:val="24"/>
        </w:rPr>
        <w:t xml:space="preserve">&gt;20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nano</w:t>
      </w:r>
      <w:proofErr w:type="spellEnd"/>
      <w:r>
        <w:rPr>
          <w:rFonts w:ascii="Times New Roman" w:eastAsia="Times New Roman" w:hAnsi="Times New Roman" w:cs="Times New Roman"/>
          <w:sz w:val="24"/>
          <w:szCs w:val="24"/>
        </w:rPr>
        <w:t xml:space="preserve">- (2-20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 and </w:t>
      </w:r>
      <w:del w:id="44" w:author="Kimberly Hyde (ACL)" w:date="2022-04-22T09:44:00Z">
        <w:r w:rsidDel="004E7639">
          <w:rPr>
            <w:rFonts w:ascii="Times New Roman" w:eastAsia="Times New Roman" w:hAnsi="Times New Roman" w:cs="Times New Roman"/>
            <w:sz w:val="24"/>
            <w:szCs w:val="24"/>
          </w:rPr>
          <w:delText>picophytoplankton</w:delText>
        </w:r>
      </w:del>
      <w:ins w:id="45" w:author="Kimberly Hyde (ACL)" w:date="2022-04-22T09:44:00Z">
        <w:r w:rsidR="004E7639">
          <w:rPr>
            <w:rFonts w:ascii="Times New Roman" w:eastAsia="Times New Roman" w:hAnsi="Times New Roman" w:cs="Times New Roman"/>
            <w:sz w:val="24"/>
            <w:szCs w:val="24"/>
          </w:rPr>
          <w:t>picoplankton</w:t>
        </w:r>
      </w:ins>
      <w:r>
        <w:rPr>
          <w:rFonts w:ascii="Times New Roman" w:eastAsia="Times New Roman" w:hAnsi="Times New Roman" w:cs="Times New Roman"/>
          <w:sz w:val="24"/>
          <w:szCs w:val="24"/>
        </w:rPr>
        <w:t xml:space="preserve"> (</w:t>
      </w:r>
      <w:del w:id="46" w:author="Kimberly Hyde (ACL)" w:date="2022-04-22T09:39:00Z">
        <w:r w:rsidDel="004E7639">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&lt;2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size classes</w:t>
      </w:r>
      <w:r w:rsidR="00706B98">
        <w:rPr>
          <w:rFonts w:ascii="Times New Roman" w:eastAsia="Times New Roman" w:hAnsi="Times New Roman" w:cs="Times New Roman"/>
          <w:sz w:val="24"/>
          <w:szCs w:val="24"/>
        </w:rPr>
        <w:t xml:space="preserve"> </w:t>
      </w:r>
      <w:r w:rsidR="00706B98">
        <w:rPr>
          <w:rFonts w:ascii="Times New Roman" w:eastAsia="Times New Roman" w:hAnsi="Times New Roman" w:cs="Times New Roman"/>
          <w:sz w:val="24"/>
          <w:szCs w:val="24"/>
        </w:rPr>
        <w:fldChar w:fldCharType="begin" w:fldLock="1"/>
      </w:r>
      <w:r w:rsidR="00706B98">
        <w:rPr>
          <w:rFonts w:ascii="Times New Roman" w:eastAsia="Times New Roman" w:hAnsi="Times New Roman" w:cs="Times New Roman"/>
          <w:sz w:val="24"/>
          <w:szCs w:val="24"/>
        </w:rPr>
        <w:instrText>ADDIN CSL_CITATION {"citationItems":[{"id":"ITEM-1","itemData":{"DOI":"10.1016/j.rse.2021.112729","ISSN":"00344257","author":[{"dropping-particle":"","family":"Turner","given":"Kyle J.","non-dropping-particle":"","parse-names":false,"suffix":""},{"dropping-particle":"","family":"Mouw","given":"Colleen B.","non-dropping-particle":"","parse-names":false,"suffix":""},{"dropping-particle":"","family":"Hyde","given":"Kimberly J.W.","non-dropping-particle":"","parse-names":false,"suffix":""},{"dropping-particle":"","family":"Morse","given":"Ryan","non-dropping-particle":"","parse-names":false,"suffix":""},{"dropping-particle":"","family":"Ciochetto","given":"Audrey B.","non-dropping-particle":"","parse-names":false,"suffix":""}],"container-title":"Remote Sensing of Environment","id":"ITEM-1","issued":{"date-parts":[["2021","12"]]},"page":"112729","title":"Optimization and assessment of phytoplankton size class algorithms for ocean color data on the Northeast U.S. continental shelf","type":"article-journal","volume":"267"},"uris":["http://www.mendeley.com/documents/?uuid=60c05437-0a79-442b-9dd6-34e160927d23"]}],"mendeley":{"formattedCitation":"(Turner et al., 2021)","plainTextFormattedCitation":"(Turner et al., 2021)","previouslyFormattedCitation":"(Turner et al., 2021)"},"properties":{"noteIndex":0},"schema":"https://github.com/citation-style-language/schema/raw/master/csl-citation.json"}</w:instrText>
      </w:r>
      <w:r w:rsidR="00706B98">
        <w:rPr>
          <w:rFonts w:ascii="Times New Roman" w:eastAsia="Times New Roman" w:hAnsi="Times New Roman" w:cs="Times New Roman"/>
          <w:sz w:val="24"/>
          <w:szCs w:val="24"/>
        </w:rPr>
        <w:fldChar w:fldCharType="separate"/>
      </w:r>
      <w:r w:rsidR="00706B98" w:rsidRPr="00706B98">
        <w:rPr>
          <w:rFonts w:ascii="Times New Roman" w:eastAsia="Times New Roman" w:hAnsi="Times New Roman" w:cs="Times New Roman"/>
          <w:noProof/>
          <w:sz w:val="24"/>
          <w:szCs w:val="24"/>
        </w:rPr>
        <w:t>(Turner et al., 2021)</w:t>
      </w:r>
      <w:r w:rsidR="00706B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 8-day moving average was used to reduce data gaps caused by cloud cover, after which each box had only 7 to 14 days of </w:t>
      </w:r>
      <w:r>
        <w:rPr>
          <w:rFonts w:ascii="Times New Roman" w:eastAsia="Times New Roman" w:hAnsi="Times New Roman" w:cs="Times New Roman"/>
          <w:sz w:val="24"/>
          <w:szCs w:val="24"/>
        </w:rPr>
        <w:lastRenderedPageBreak/>
        <w:t>missing data per year on average. Then a cubic spline function was used to temporally interpolate time series within each box. At each time step the median of all pixels within each NEUSv2 box was used for each phytoplankton variable. Since NEUSv2 boxes are meant to represent typical processes within broad regions, the median was chosen specifically to avoid the overrepresentation of dynamics of small portions of a box (i.e. preventing high local primary production from extending across the entire region).</w:t>
      </w:r>
    </w:p>
    <w:p w14:paraId="00000035" w14:textId="169B15D2"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phytoplankton size class data are a near-surface two-dimensional product that provides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in each cell aggregated over the </w:t>
      </w:r>
      <w:commentRangeStart w:id="47"/>
      <w:r>
        <w:rPr>
          <w:rFonts w:ascii="Times New Roman" w:eastAsia="Times New Roman" w:hAnsi="Times New Roman" w:cs="Times New Roman"/>
          <w:sz w:val="24"/>
          <w:szCs w:val="24"/>
        </w:rPr>
        <w:t>euphotic zone</w:t>
      </w:r>
      <w:commentRangeEnd w:id="47"/>
      <w:r w:rsidR="004E7639">
        <w:rPr>
          <w:rStyle w:val="CommentReference"/>
        </w:rPr>
        <w:commentReference w:id="47"/>
      </w:r>
      <w:r>
        <w:rPr>
          <w:rFonts w:ascii="Times New Roman" w:eastAsia="Times New Roman" w:hAnsi="Times New Roman" w:cs="Times New Roman"/>
          <w:sz w:val="24"/>
          <w:szCs w:val="24"/>
        </w:rPr>
        <w:t>, whereas NEUSv2 can simulate phytoplankton in each of the vertical layers. The euphotic depth deri</w:t>
      </w:r>
      <w:r w:rsidR="00706B98">
        <w:rPr>
          <w:rFonts w:ascii="Times New Roman" w:eastAsia="Times New Roman" w:hAnsi="Times New Roman" w:cs="Times New Roman"/>
          <w:sz w:val="24"/>
          <w:szCs w:val="24"/>
        </w:rPr>
        <w:t xml:space="preserve">ved from the Morel and Berthon </w:t>
      </w:r>
      <w:r w:rsidR="00706B98">
        <w:rPr>
          <w:rFonts w:ascii="Times New Roman" w:eastAsia="Times New Roman" w:hAnsi="Times New Roman" w:cs="Times New Roman"/>
          <w:sz w:val="24"/>
          <w:szCs w:val="24"/>
        </w:rPr>
        <w:fldChar w:fldCharType="begin" w:fldLock="1"/>
      </w:r>
      <w:r w:rsidR="00706B98">
        <w:rPr>
          <w:rFonts w:ascii="Times New Roman" w:eastAsia="Times New Roman" w:hAnsi="Times New Roman" w:cs="Times New Roman"/>
          <w:sz w:val="24"/>
          <w:szCs w:val="24"/>
        </w:rPr>
        <w:instrText>ADDIN CSL_CITATION {"citationItems":[{"id":"ITEM-1","itemData":{"DOI":"10.4319/lo.1989.34.8.1545","ISSN":"00243590","author":[{"dropping-particle":"","family":"Morel","given":"André","non-dropping-particle":"","parse-names":false,"suffix":""},{"dropping-particle":"","family":"Berthon","given":"Jean-François","non-dropping-particle":"","parse-names":false,"suffix":""}],"container-title":"Limnology and Oceanography","id":"ITEM-1","issue":"8","issued":{"date-parts":[["1989","12"]]},"page":"1545-1562","title":"Surface pigments, algal biomass profiles, and potential production of the euphotic layer: Relationships reinvestigated in view of remote-sensing applications","type":"article-journal","volume":"34"},"uris":["http://www.mendeley.com/documents/?uuid=f8e5e018-560c-4c82-b2d1-038d1a748d21"]}],"mendeley":{"formattedCitation":"(Morel and Berthon, 1989)","manualFormatting":"(1989)","plainTextFormattedCitation":"(Morel and Berthon, 1989)","previouslyFormattedCitation":"(Morel and Berthon, 1989)"},"properties":{"noteIndex":0},"schema":"https://github.com/citation-style-language/schema/raw/master/csl-citation.json"}</w:instrText>
      </w:r>
      <w:r w:rsidR="00706B98">
        <w:rPr>
          <w:rFonts w:ascii="Times New Roman" w:eastAsia="Times New Roman" w:hAnsi="Times New Roman" w:cs="Times New Roman"/>
          <w:sz w:val="24"/>
          <w:szCs w:val="24"/>
        </w:rPr>
        <w:fldChar w:fldCharType="separate"/>
      </w:r>
      <w:r w:rsidR="00706B98" w:rsidRPr="00706B98">
        <w:rPr>
          <w:rFonts w:ascii="Times New Roman" w:eastAsia="Times New Roman" w:hAnsi="Times New Roman" w:cs="Times New Roman"/>
          <w:noProof/>
          <w:sz w:val="24"/>
          <w:szCs w:val="24"/>
        </w:rPr>
        <w:t>(1989)</w:t>
      </w:r>
      <w:r w:rsidR="00706B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model showed that the median daily euphotic depth across all NEUSv2 boxes was 41.2 m. Thus all forced phytoplankton biomass was assigned to the fixed-depth surface NEUSv2 layer (0-50m). </w:t>
      </w:r>
    </w:p>
    <w:p w14:paraId="00000036" w14:textId="7411043C"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was necessary to transform the </w:t>
      </w:r>
      <w:del w:id="48" w:author="Kimberly Hyde (ACL)" w:date="2022-04-22T16:06:00Z">
        <w:r w:rsidDel="001670E0">
          <w:rPr>
            <w:rFonts w:ascii="Times New Roman" w:eastAsia="Times New Roman" w:hAnsi="Times New Roman" w:cs="Times New Roman"/>
            <w:sz w:val="24"/>
            <w:szCs w:val="24"/>
          </w:rPr>
          <w:delText>Turner et al (2021)</w:delText>
        </w:r>
      </w:del>
      <w:ins w:id="49" w:author="Kimberly Hyde (ACL)" w:date="2022-04-22T16:06:00Z">
        <w:r w:rsidR="001670E0">
          <w:rPr>
            <w:rFonts w:ascii="Times New Roman" w:eastAsia="Times New Roman" w:hAnsi="Times New Roman" w:cs="Times New Roman"/>
            <w:sz w:val="24"/>
            <w:szCs w:val="24"/>
          </w:rPr>
          <w:t>phytoplankton</w:t>
        </w:r>
      </w:ins>
      <w:r>
        <w:rPr>
          <w:rFonts w:ascii="Times New Roman" w:eastAsia="Times New Roman" w:hAnsi="Times New Roman" w:cs="Times New Roman"/>
          <w:sz w:val="24"/>
          <w:szCs w:val="24"/>
        </w:rPr>
        <w:t xml:space="preserve"> size class estimates into NEUSv2’s predetermined phytoplankton functional groups. The Turner </w:t>
      </w:r>
      <w:ins w:id="50" w:author="Kimberly Hyde (ACL)" w:date="2022-04-22T16:06:00Z">
        <w:r w:rsidR="001670E0">
          <w:rPr>
            <w:rFonts w:ascii="Times New Roman" w:eastAsia="Times New Roman" w:hAnsi="Times New Roman" w:cs="Times New Roman"/>
            <w:sz w:val="24"/>
            <w:szCs w:val="24"/>
          </w:rPr>
          <w:t xml:space="preserve">et al. (2021) </w:t>
        </w:r>
      </w:ins>
      <w:del w:id="51" w:author="Kimberly Hyde (ACL)" w:date="2022-04-22T16:06:00Z">
        <w:r w:rsidDel="001670E0">
          <w:rPr>
            <w:rFonts w:ascii="Times New Roman" w:eastAsia="Times New Roman" w:hAnsi="Times New Roman" w:cs="Times New Roman"/>
            <w:sz w:val="24"/>
            <w:szCs w:val="24"/>
          </w:rPr>
          <w:delText xml:space="preserve">algorithm’s </w:delText>
        </w:r>
      </w:del>
      <w:r>
        <w:rPr>
          <w:rFonts w:ascii="Times New Roman" w:eastAsia="Times New Roman" w:hAnsi="Times New Roman" w:cs="Times New Roman"/>
          <w:sz w:val="24"/>
          <w:szCs w:val="24"/>
        </w:rPr>
        <w:t>micro</w:t>
      </w:r>
      <w:del w:id="52" w:author="Kimberly Hyde (ACL)" w:date="2022-04-22T09:42:00Z">
        <w:r w:rsidDel="004E7639">
          <w:rPr>
            <w:rFonts w:ascii="Times New Roman" w:eastAsia="Times New Roman" w:hAnsi="Times New Roman" w:cs="Times New Roman"/>
            <w:sz w:val="24"/>
            <w:szCs w:val="24"/>
          </w:rPr>
          <w:delText>phyto</w:delText>
        </w:r>
      </w:del>
      <w:r>
        <w:rPr>
          <w:rFonts w:ascii="Times New Roman" w:eastAsia="Times New Roman" w:hAnsi="Times New Roman" w:cs="Times New Roman"/>
          <w:sz w:val="24"/>
          <w:szCs w:val="24"/>
        </w:rPr>
        <w:t xml:space="preserve">plankton was assumed to be </w:t>
      </w:r>
      <w:del w:id="53" w:author="Kimberly Hyde (ACL)" w:date="2022-04-22T09:42:00Z">
        <w:r w:rsidDel="004E7639">
          <w:rPr>
            <w:rFonts w:ascii="Times New Roman" w:eastAsia="Times New Roman" w:hAnsi="Times New Roman" w:cs="Times New Roman"/>
            <w:sz w:val="24"/>
            <w:szCs w:val="24"/>
          </w:rPr>
          <w:delText xml:space="preserve">the </w:delText>
        </w:r>
      </w:del>
      <w:ins w:id="54" w:author="Kimberly Hyde (ACL)" w:date="2022-04-22T09:42:00Z">
        <w:r w:rsidR="004E7639">
          <w:rPr>
            <w:rFonts w:ascii="Times New Roman" w:eastAsia="Times New Roman" w:hAnsi="Times New Roman" w:cs="Times New Roman"/>
            <w:sz w:val="24"/>
            <w:szCs w:val="24"/>
          </w:rPr>
          <w:t>a</w:t>
        </w:r>
        <w:r w:rsidR="004E7639">
          <w:rPr>
            <w:rFonts w:ascii="Times New Roman" w:eastAsia="Times New Roman" w:hAnsi="Times New Roman" w:cs="Times New Roman"/>
            <w:sz w:val="24"/>
            <w:szCs w:val="24"/>
          </w:rPr>
          <w:t xml:space="preserve"> </w:t>
        </w:r>
      </w:ins>
      <w:del w:id="55" w:author="Kimberly Hyde (ACL)" w:date="2022-04-22T09:42:00Z">
        <w:r w:rsidDel="004E7639">
          <w:rPr>
            <w:rFonts w:ascii="Times New Roman" w:eastAsia="Times New Roman" w:hAnsi="Times New Roman" w:cs="Times New Roman"/>
            <w:sz w:val="24"/>
            <w:szCs w:val="24"/>
          </w:rPr>
          <w:delText xml:space="preserve">combined </w:delText>
        </w:r>
      </w:del>
      <w:ins w:id="56" w:author="Kimberly Hyde (ACL)" w:date="2022-04-22T09:42:00Z">
        <w:r w:rsidR="004E7639">
          <w:rPr>
            <w:rFonts w:ascii="Times New Roman" w:eastAsia="Times New Roman" w:hAnsi="Times New Roman" w:cs="Times New Roman"/>
            <w:sz w:val="24"/>
            <w:szCs w:val="24"/>
          </w:rPr>
          <w:t>combination of</w:t>
        </w:r>
        <w:r w:rsidR="004E763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diatoms and dinoflagellates. To differentiate these functional groups, we estimated the diatom fraction from the global</w:t>
      </w:r>
      <w:r w:rsidR="00706B98">
        <w:rPr>
          <w:rFonts w:ascii="Times New Roman" w:eastAsia="Times New Roman" w:hAnsi="Times New Roman" w:cs="Times New Roman"/>
          <w:sz w:val="24"/>
          <w:szCs w:val="24"/>
        </w:rPr>
        <w:t xml:space="preserve"> Hirata et al. </w:t>
      </w:r>
      <w:r w:rsidR="00706B98">
        <w:rPr>
          <w:rFonts w:ascii="Times New Roman" w:eastAsia="Times New Roman" w:hAnsi="Times New Roman" w:cs="Times New Roman"/>
          <w:sz w:val="24"/>
          <w:szCs w:val="24"/>
        </w:rPr>
        <w:fldChar w:fldCharType="begin" w:fldLock="1"/>
      </w:r>
      <w:r w:rsidR="00706B98">
        <w:rPr>
          <w:rFonts w:ascii="Times New Roman" w:eastAsia="Times New Roman" w:hAnsi="Times New Roman" w:cs="Times New Roman"/>
          <w:sz w:val="24"/>
          <w:szCs w:val="24"/>
        </w:rPr>
        <w:instrText xml:space="preserve">ADDIN CSL_CITATION {"citationItems":[{"id":"ITEM-1","itemData":{"DOI":"10.5194/bg-8-311-2011","ISSN":"17264170","abstract":"Error-quantified, synoptic-scale relationships between chlorophyll-a (Chl-a) and phytoplankton pigment groups at the sea surface are presented. A total of ten pigment groups were considered to represent three Phytoplankton Size Classes (PSCs, micro-, nano- and picoplankton) and seven Phytoplankton Functional Types (PFTs, i.e. diatoms, dinoflagellates, green algae, prymnesiophytes (haptophytes), pico-eukaryotes, prokaryotes and Prochlorococcus sp.). The observed relationships between Chl-a and PSCs/PFTs were well-defined at the global scale to show that a community shift of phytoplankton at the basin and global scales is reflected by a change in Chl-a of the total community. Thus, Chl-a of the total community can be used as an index of not only phytoplankton biomass but also of their community structure. Within these relationships, we also found non-monotonic variations with Chl-a for certain pico-sized phytoplankton (pico-eukaryotes, Prokaryotes and Prochlorococcus sp.) and nano-sized phytoplankton (Green algae, prymnesiophytes). The relationships were quantified with a least-square fitting approach in order to enable an estimation of the PFTs from Chl-a where PFTs are expressed as a percentage of the total Chl-a. The estimated uncertainty of the relationships depends on both PFT and Chl-a concentration. Maximum uncertainty of 31.8% was found for diatoms at Chl-a Combining double low line 0.49 mg mg-3. However, the mean uncertainty of the relationships over all PFTs was 5.9% over the entire Chl-a range observed in situ (0.02 &lt; Chl-a &lt; 4.26 mg m-3). The relationships were applied to SeaWiFS satellite Chl-a data from 1998 to 2009 to show the global climatological fields of the surface distribution of PFTs. Results show that microplankton are present in the mid and high latitudes, constituting only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10.9% of the entire phytoplankton community in the mean field for 1998-2009, in which diatoms explain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7.5%. Nanoplankton are ubiquitous throughout the global surface oceans, except the subtropical gyres, constituting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45.5%, of which prymnesiophytes (haptophytes) are the major group explaining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31.7% while green algae contribute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13.9%. Picoplankton are dominant in the subtropical gyres, but constitute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43.6% globally, of which prokaryotes are the major group explaining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 xml:space="preserve">26.5% (Prochlorococcus sp. explaining 22.8%), while pico-eukaryotes explain </w:instrText>
      </w:r>
      <w:r w:rsidR="00706B98">
        <w:rPr>
          <w:rFonts w:ascii="Cambria Math" w:eastAsia="Times New Roman" w:hAnsi="Cambria Math" w:cs="Cambria Math"/>
          <w:sz w:val="24"/>
          <w:szCs w:val="24"/>
        </w:rPr>
        <w:instrText>∼</w:instrText>
      </w:r>
      <w:r w:rsidR="00706B98">
        <w:rPr>
          <w:rFonts w:ascii="Times New Roman" w:eastAsia="Times New Roman" w:hAnsi="Times New Roman" w:cs="Times New Roman"/>
          <w:sz w:val="24"/>
          <w:szCs w:val="24"/>
        </w:rPr>
        <w:instrText>17.2% and are relatively abundant in the South Pacific. These results may be of use to evaluate global marine ecosy…","author":[{"dropping-particle":"","family":"Hirata","given":"T.","non-dropping-particle":"","parse-names":false,"suffix":""},{"dropping-particle":"","family":"Hardman-Mountford","given":"N. J.","non-dropping-particle":"","parse-names":false,"suffix":""},{"dropping-particle":"","family":"Brewin","given":"R. J.W.","non-dropping-particle":"","parse-names":false,"suffix":""},{"dropping-particle":"","family":"Aiken","given":"J.","non-dropping-particle":"","parse-names":false,"suffix":""},{"dropping-particle":"","family":"Barlow","given":"R.","non-dropping-particle":"","parse-names":false,"suffix":""},{"dropping-particle":"","family":"Suzuki","given":"K.","non-dropping-particle":"","parse-names":false,"suffix":""},{"dropping-particle":"","family":"Isada","given":"T.","non-dropping-particle":"","parse-names":false,"suffix":""},{"dropping-particle":"","family":"Howell","given":"E.","non-dropping-particle":"","parse-names":false,"suffix":""},{"dropping-particle":"","family":"Hashioka","given":"T.","non-dropping-particle":"","parse-names":false,"suffix":""},{"dropping-particle":"","family":"Noguchi-Aita","given":"M.","non-dropping-particle":"","parse-names":false,"suffix":""},{"dropping-particle":"","family":"Yamanaka","given":"Y.","non-dropping-particle":"","parse-names":false,"suffix":""}],"container-title":"Biogeosciences","id":"ITEM-1","issue":"2","issued":{"date-parts":[["2011"]]},"page":"311-327","title":"Synoptic relationships between surface Chlorophyll-&lt;i&gt;a&lt;/i&gt; and diagnostic pigments specific to phytoplankton functional types","type":"article-journal","volume":"8"},"uris":["http://www.mendeley.com/documents/?uuid=28547781-6982-4aac-a41d-a45af48b68ee"]}],"mendeley":{"formattedCitation":"(Hirata et al., 2011)","manualFormatting":"(2011)","plainTextFormattedCitation":"(Hirata et al., 2011)","previouslyFormattedCitation":"(Hirata et al., 2011)"},"properties":{"noteIndex":0},"schema":"https://github.com/citation-style-language/schema/raw/master/csl-citation.json"}</w:instrText>
      </w:r>
      <w:r w:rsidR="00706B98">
        <w:rPr>
          <w:rFonts w:ascii="Times New Roman" w:eastAsia="Times New Roman" w:hAnsi="Times New Roman" w:cs="Times New Roman"/>
          <w:sz w:val="24"/>
          <w:szCs w:val="24"/>
        </w:rPr>
        <w:fldChar w:fldCharType="separate"/>
      </w:r>
      <w:r w:rsidR="00706B98" w:rsidRPr="00706B98">
        <w:rPr>
          <w:rFonts w:ascii="Times New Roman" w:eastAsia="Times New Roman" w:hAnsi="Times New Roman" w:cs="Times New Roman"/>
          <w:noProof/>
          <w:sz w:val="24"/>
          <w:szCs w:val="24"/>
        </w:rPr>
        <w:t>(2011)</w:t>
      </w:r>
      <w:r w:rsidR="00706B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phytoplankton functional type model derived from the same OC-CCI data as the Turner et al. (2021) data. The remainder of the large phytoplankton size class were assigned to dinoflagellates. This proportion was calculated as a day-of-year median from 1998 to 2019 and applied across all years. Diatom proportions differed by box as well as seasonally with a mean of 0.89 ± 0.07 SD. The sum of the Turner et al. (2021) </w:t>
      </w:r>
      <w:proofErr w:type="spellStart"/>
      <w:r>
        <w:rPr>
          <w:rFonts w:ascii="Times New Roman" w:eastAsia="Times New Roman" w:hAnsi="Times New Roman" w:cs="Times New Roman"/>
          <w:sz w:val="24"/>
          <w:szCs w:val="24"/>
        </w:rPr>
        <w:t>nano</w:t>
      </w:r>
      <w:proofErr w:type="spellEnd"/>
      <w:r>
        <w:rPr>
          <w:rFonts w:ascii="Times New Roman" w:eastAsia="Times New Roman" w:hAnsi="Times New Roman" w:cs="Times New Roman"/>
          <w:sz w:val="24"/>
          <w:szCs w:val="24"/>
        </w:rPr>
        <w:t>- and pico</w:t>
      </w:r>
      <w:del w:id="57" w:author="Kimberly Hyde (ACL)" w:date="2022-04-22T09:42:00Z">
        <w:r w:rsidDel="004E7639">
          <w:rPr>
            <w:rFonts w:ascii="Times New Roman" w:eastAsia="Times New Roman" w:hAnsi="Times New Roman" w:cs="Times New Roman"/>
            <w:sz w:val="24"/>
            <w:szCs w:val="24"/>
          </w:rPr>
          <w:delText>phyto</w:delText>
        </w:r>
      </w:del>
      <w:r>
        <w:rPr>
          <w:rFonts w:ascii="Times New Roman" w:eastAsia="Times New Roman" w:hAnsi="Times New Roman" w:cs="Times New Roman"/>
          <w:sz w:val="24"/>
          <w:szCs w:val="24"/>
        </w:rPr>
        <w:t>plankton were assigned to the NEUSv2 pico</w:t>
      </w:r>
      <w:del w:id="58" w:author="Kimberly Hyde (ACL)" w:date="2022-04-22T09:43:00Z">
        <w:r w:rsidDel="004E7639">
          <w:rPr>
            <w:rFonts w:ascii="Times New Roman" w:eastAsia="Times New Roman" w:hAnsi="Times New Roman" w:cs="Times New Roman"/>
            <w:sz w:val="24"/>
            <w:szCs w:val="24"/>
          </w:rPr>
          <w:delText>phyto</w:delText>
        </w:r>
      </w:del>
      <w:r>
        <w:rPr>
          <w:rFonts w:ascii="Times New Roman" w:eastAsia="Times New Roman" w:hAnsi="Times New Roman" w:cs="Times New Roman"/>
          <w:sz w:val="24"/>
          <w:szCs w:val="24"/>
        </w:rPr>
        <w:t>plankton functional group. This “pico</w:t>
      </w:r>
      <w:del w:id="59" w:author="Kimberly Hyde (ACL)" w:date="2022-04-22T09:43:00Z">
        <w:r w:rsidDel="004E7639">
          <w:rPr>
            <w:rFonts w:ascii="Times New Roman" w:eastAsia="Times New Roman" w:hAnsi="Times New Roman" w:cs="Times New Roman"/>
            <w:sz w:val="24"/>
            <w:szCs w:val="24"/>
          </w:rPr>
          <w:delText>phyto</w:delText>
        </w:r>
      </w:del>
      <w:r>
        <w:rPr>
          <w:rFonts w:ascii="Times New Roman" w:eastAsia="Times New Roman" w:hAnsi="Times New Roman" w:cs="Times New Roman"/>
          <w:sz w:val="24"/>
          <w:szCs w:val="24"/>
        </w:rPr>
        <w:t xml:space="preserve">plankton” group in NEUSv2 is actually a “small” phytoplankton group distinguished primarily by their smaller size, slower sinking rate, and higher consumption by </w:t>
      </w:r>
      <w:r>
        <w:rPr>
          <w:rFonts w:ascii="Times New Roman" w:eastAsia="Times New Roman" w:hAnsi="Times New Roman" w:cs="Times New Roman"/>
          <w:sz w:val="24"/>
          <w:szCs w:val="24"/>
        </w:rPr>
        <w:lastRenderedPageBreak/>
        <w:t xml:space="preserve">microzooplankton. The NEUSv2 chlorophyll to nitrogen conversion </w:t>
      </w:r>
      <w:sdt>
        <w:sdtPr>
          <w:tag w:val="goog_rdk_10"/>
          <w:id w:val="-156611020"/>
        </w:sdtPr>
        <w:sdtContent/>
      </w:sdt>
      <w:sdt>
        <w:sdtPr>
          <w:tag w:val="goog_rdk_11"/>
          <w:id w:val="-2000113823"/>
        </w:sdtPr>
        <w:sdtContent/>
      </w:sdt>
      <w:r>
        <w:rPr>
          <w:rFonts w:ascii="Times New Roman" w:eastAsia="Times New Roman" w:hAnsi="Times New Roman" w:cs="Times New Roman"/>
          <w:sz w:val="24"/>
          <w:szCs w:val="24"/>
        </w:rPr>
        <w:t>factor of 7 was used to convert the chlorophyll units from mg</w:t>
      </w:r>
      <w:ins w:id="60" w:author="Kimberly Hyde (ACL)" w:date="2022-04-22T09:49:00Z">
        <w:r w:rsidR="002E1151">
          <w:rPr>
            <w:rFonts w:ascii="Times New Roman" w:eastAsia="Times New Roman" w:hAnsi="Times New Roman" w:cs="Times New Roman"/>
            <w:sz w:val="24"/>
            <w:szCs w:val="24"/>
          </w:rPr>
          <w:t xml:space="preserve"> </w:t>
        </w:r>
      </w:ins>
      <w:del w:id="61" w:author="Kimberly Hyde (ACL)" w:date="2022-04-22T09:49:00Z">
        <w:r w:rsidDel="002E1151">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to the required units of mg N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and was derived from a </w:t>
      </w:r>
      <w:proofErr w:type="spellStart"/>
      <w:r>
        <w:rPr>
          <w:rFonts w:ascii="Times New Roman" w:eastAsia="Times New Roman" w:hAnsi="Times New Roman" w:cs="Times New Roman"/>
          <w:sz w:val="24"/>
          <w:szCs w:val="24"/>
        </w:rPr>
        <w:t>Chl-</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:Carbon</w:t>
      </w:r>
      <w:proofErr w:type="spellEnd"/>
      <w:r>
        <w:rPr>
          <w:rFonts w:ascii="Times New Roman" w:eastAsia="Times New Roman" w:hAnsi="Times New Roman" w:cs="Times New Roman"/>
          <w:sz w:val="24"/>
          <w:szCs w:val="24"/>
        </w:rPr>
        <w:t xml:space="preserve"> range of 27-67</w:t>
      </w:r>
      <w:r w:rsidR="00706B98">
        <w:rPr>
          <w:rFonts w:ascii="Times New Roman" w:eastAsia="Times New Roman" w:hAnsi="Times New Roman" w:cs="Times New Roman"/>
          <w:sz w:val="24"/>
          <w:szCs w:val="24"/>
        </w:rPr>
        <w:t xml:space="preserve"> </w:t>
      </w:r>
      <w:r w:rsidR="00706B98">
        <w:rPr>
          <w:rFonts w:ascii="Times New Roman" w:eastAsia="Times New Roman" w:hAnsi="Times New Roman" w:cs="Times New Roman"/>
          <w:sz w:val="24"/>
          <w:szCs w:val="24"/>
        </w:rPr>
        <w:fldChar w:fldCharType="begin" w:fldLock="1"/>
      </w:r>
      <w:r w:rsidR="009F289F">
        <w:rPr>
          <w:rFonts w:ascii="Times New Roman" w:eastAsia="Times New Roman" w:hAnsi="Times New Roman" w:cs="Times New Roman"/>
          <w:sz w:val="24"/>
          <w:szCs w:val="24"/>
        </w:rPr>
        <w:instrText>ADDIN CSL_CITATION {"citationItems":[{"id":"ITEM-1","itemData":{"DOI":"10.1093/plankt/11.5.1037","ISSN":"0142-7873","author":[{"dropping-particle":"","family":"Riemann","given":"Bo","non-dropping-particle":"","parse-names":false,"suffix":""},{"dropping-particle":"","family":"Simonsen","given":"Peter","non-dropping-particle":"","parse-names":false,"suffix":""},{"dropping-particle":"","family":"Stensgaard","given":"Lars","non-dropping-particle":"","parse-names":false,"suffix":""}],"container-title":"Journal of Plankton Research","id":"ITEM-1","issue":"5","issued":{"date-parts":[["1989"]]},"page":"1037-1045","title":"The carbon and chlorophyll content of phytoplankton from various nutrient regimes","type":"article-journal","volume":"11"},"uris":["http://www.mendeley.com/documents/?uuid=3d74e892-ddf7-4ac6-8675-8e82137a9c9f"]}],"mendeley":{"formattedCitation":"(Riemann et al., 1989)","plainTextFormattedCitation":"(Riemann et al., 1989)","previouslyFormattedCitation":"(Riemann et al., 1989)"},"properties":{"noteIndex":0},"schema":"https://github.com/citation-style-language/schema/raw/master/csl-citation.json"}</w:instrText>
      </w:r>
      <w:r w:rsidR="00706B98">
        <w:rPr>
          <w:rFonts w:ascii="Times New Roman" w:eastAsia="Times New Roman" w:hAnsi="Times New Roman" w:cs="Times New Roman"/>
          <w:sz w:val="24"/>
          <w:szCs w:val="24"/>
        </w:rPr>
        <w:fldChar w:fldCharType="separate"/>
      </w:r>
      <w:r w:rsidR="00706B98" w:rsidRPr="00706B98">
        <w:rPr>
          <w:rFonts w:ascii="Times New Roman" w:eastAsia="Times New Roman" w:hAnsi="Times New Roman" w:cs="Times New Roman"/>
          <w:noProof/>
          <w:sz w:val="24"/>
          <w:szCs w:val="24"/>
        </w:rPr>
        <w:t>(Riemann et al., 1989)</w:t>
      </w:r>
      <w:r w:rsidR="00706B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a </w:t>
      </w:r>
      <w:proofErr w:type="spellStart"/>
      <w:r>
        <w:rPr>
          <w:rFonts w:ascii="Times New Roman" w:eastAsia="Times New Roman" w:hAnsi="Times New Roman" w:cs="Times New Roman"/>
          <w:sz w:val="24"/>
          <w:szCs w:val="24"/>
        </w:rPr>
        <w:t>redfield</w:t>
      </w:r>
      <w:proofErr w:type="spellEnd"/>
      <w:r>
        <w:rPr>
          <w:rFonts w:ascii="Times New Roman" w:eastAsia="Times New Roman" w:hAnsi="Times New Roman" w:cs="Times New Roman"/>
          <w:sz w:val="24"/>
          <w:szCs w:val="24"/>
        </w:rPr>
        <w:t xml:space="preserve"> ratio C:N of 7. </w:t>
      </w:r>
    </w:p>
    <w:p w14:paraId="00000037"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Analysis</w:t>
      </w:r>
    </w:p>
    <w:p w14:paraId="00000038"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following analyses are aligned with the three main objectives of the paper. First, we assess NEUSv2’s performance relative to our calibration criteria. Second, we quantify the bias in hydrographic and satellite forcing datasets after upscaling to the NEUSv2 box structure. Lastly, we analyze the spatial patterns of zooplankton, herbivorous benthos, and planktivorous fish groups to ensure these groups are responding realistically to forced primary producers. Additional work regarding further calibration of higher trophic levels and determining the sensitivity of NEUSv2 to other forcing models and parameter choice, is ongoing and outside the scope of this study.</w:t>
      </w:r>
    </w:p>
    <w:p w14:paraId="00000039"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Calibration Criteria</w:t>
      </w:r>
    </w:p>
    <w:p w14:paraId="0000003A" w14:textId="6A19250F" w:rsidR="00921C02" w:rsidRDefault="00E75778">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We used two </w:t>
      </w:r>
      <w:r>
        <w:rPr>
          <w:rFonts w:ascii="Times New Roman" w:eastAsia="Times New Roman" w:hAnsi="Times New Roman" w:cs="Times New Roman"/>
          <w:sz w:val="24"/>
          <w:szCs w:val="24"/>
        </w:rPr>
        <w:t>minimum performance standards 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evaluate biomass time series of functional groups </w:t>
      </w:r>
      <w:r>
        <w:rPr>
          <w:rFonts w:ascii="Times New Roman" w:eastAsia="Times New Roman" w:hAnsi="Times New Roman" w:cs="Times New Roman"/>
          <w:color w:val="000000"/>
          <w:sz w:val="24"/>
          <w:szCs w:val="24"/>
        </w:rPr>
        <w:t>based on guidelines su</w:t>
      </w:r>
      <w:r w:rsidR="009F289F">
        <w:rPr>
          <w:rFonts w:ascii="Times New Roman" w:eastAsia="Times New Roman" w:hAnsi="Times New Roman" w:cs="Times New Roman"/>
          <w:color w:val="000000"/>
          <w:sz w:val="24"/>
          <w:szCs w:val="24"/>
        </w:rPr>
        <w:t xml:space="preserve">ggested by Kaplan and Marshall </w:t>
      </w:r>
      <w:r w:rsidR="009F289F">
        <w:rPr>
          <w:rFonts w:ascii="Times New Roman" w:eastAsia="Times New Roman" w:hAnsi="Times New Roman" w:cs="Times New Roman"/>
          <w:color w:val="000000"/>
          <w:sz w:val="24"/>
          <w:szCs w:val="24"/>
        </w:rPr>
        <w:fldChar w:fldCharType="begin" w:fldLock="1"/>
      </w:r>
      <w:r w:rsidR="009F289F">
        <w:rPr>
          <w:rFonts w:ascii="Times New Roman" w:eastAsia="Times New Roman" w:hAnsi="Times New Roman" w:cs="Times New Roman"/>
          <w:color w:val="000000"/>
          <w:sz w:val="24"/>
          <w:szCs w:val="24"/>
        </w:rPr>
        <w:instrText>ADDIN CSL_CITATION {"citationItems":[{"id":"ITEM-1","itemData":{"author":[{"dropping-particle":"","family":"Kaplan","given":"Isaac C","non-dropping-particle":"","parse-names":false,"suffix":""},{"dropping-particle":"","family":"Marshall","given":"Kristin N","non-dropping-particle":"","parse-names":false,"suffix":""}],"container-title":"ICES Journal of Marine Science","id":"ITEM-1","issue":"7","issued":{"date-parts":[["2016"]]},"page":"1715-1724","title":"Ecosystem Models for Management Applications","type":"article-journal","volume":"73"},"uris":["http://www.mendeley.com/documents/?uuid=6f201f2f-9d71-4936-81d8-911e32c7c18e"]}],"mendeley":{"formattedCitation":"(Kaplan and Marshall, 2016)","manualFormatting":"(2016)","plainTextFormattedCitation":"(Kaplan and Marshall, 2016)","previouslyFormattedCitation":"(Kaplan and Marshall, 2016)"},"properties":{"noteIndex":0},"schema":"https://github.com/citation-style-language/schema/raw/master/csl-citation.json"}</w:instrText>
      </w:r>
      <w:r w:rsidR="009F289F">
        <w:rPr>
          <w:rFonts w:ascii="Times New Roman" w:eastAsia="Times New Roman" w:hAnsi="Times New Roman" w:cs="Times New Roman"/>
          <w:color w:val="000000"/>
          <w:sz w:val="24"/>
          <w:szCs w:val="24"/>
        </w:rPr>
        <w:fldChar w:fldCharType="separate"/>
      </w:r>
      <w:r w:rsidR="009F289F" w:rsidRPr="009F289F">
        <w:rPr>
          <w:rFonts w:ascii="Times New Roman" w:eastAsia="Times New Roman" w:hAnsi="Times New Roman" w:cs="Times New Roman"/>
          <w:noProof/>
          <w:color w:val="000000"/>
          <w:sz w:val="24"/>
          <w:szCs w:val="24"/>
        </w:rPr>
        <w:t>(2016)</w:t>
      </w:r>
      <w:r w:rsidR="009F289F">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first criteria, persistence, was that </w:t>
      </w:r>
      <w:r>
        <w:rPr>
          <w:rFonts w:ascii="Times New Roman" w:eastAsia="Times New Roman" w:hAnsi="Times New Roman" w:cs="Times New Roman"/>
          <w:sz w:val="24"/>
          <w:szCs w:val="24"/>
        </w:rPr>
        <w:t xml:space="preserve">no </w:t>
      </w:r>
      <w:r>
        <w:rPr>
          <w:rFonts w:ascii="Times New Roman" w:eastAsia="Times New Roman" w:hAnsi="Times New Roman" w:cs="Times New Roman"/>
          <w:color w:val="000000"/>
          <w:sz w:val="24"/>
          <w:szCs w:val="24"/>
        </w:rPr>
        <w:t xml:space="preserve">functional groups </w:t>
      </w:r>
      <w:r>
        <w:rPr>
          <w:rFonts w:ascii="Times New Roman" w:eastAsia="Times New Roman" w:hAnsi="Times New Roman" w:cs="Times New Roman"/>
          <w:sz w:val="24"/>
          <w:szCs w:val="24"/>
        </w:rPr>
        <w:t xml:space="preserve">go extinct during the hindcast by </w:t>
      </w:r>
      <w:r>
        <w:rPr>
          <w:rFonts w:ascii="Times New Roman" w:eastAsia="Times New Roman" w:hAnsi="Times New Roman" w:cs="Times New Roman"/>
          <w:color w:val="000000"/>
          <w:sz w:val="24"/>
          <w:szCs w:val="24"/>
        </w:rPr>
        <w:t>maintain</w:t>
      </w:r>
      <w:r>
        <w:rPr>
          <w:rFonts w:ascii="Times New Roman" w:eastAsia="Times New Roman" w:hAnsi="Times New Roman" w:cs="Times New Roman"/>
          <w:sz w:val="24"/>
          <w:szCs w:val="24"/>
        </w:rPr>
        <w:t>ing</w:t>
      </w:r>
      <w:r>
        <w:rPr>
          <w:rFonts w:ascii="Times New Roman" w:eastAsia="Times New Roman" w:hAnsi="Times New Roman" w:cs="Times New Roman"/>
          <w:color w:val="000000"/>
          <w:sz w:val="24"/>
          <w:szCs w:val="24"/>
        </w:rPr>
        <w:t xml:space="preserve"> a domain-wide biomass above 10% of the starting biomass</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w:t>
      </w:r>
      <w:r w:rsidR="009F289F">
        <w:rPr>
          <w:rFonts w:ascii="Times New Roman" w:eastAsia="Times New Roman" w:hAnsi="Times New Roman" w:cs="Times New Roman"/>
          <w:color w:val="000000"/>
          <w:sz w:val="24"/>
          <w:szCs w:val="24"/>
        </w:rPr>
        <w:t>T</w:t>
      </w:r>
      <w:r w:rsidR="009F289F">
        <w:rPr>
          <w:rFonts w:ascii="Times New Roman" w:eastAsia="Times New Roman" w:hAnsi="Times New Roman" w:cs="Times New Roman"/>
          <w:sz w:val="24"/>
          <w:szCs w:val="24"/>
        </w:rPr>
        <w:t>his criterion</w:t>
      </w:r>
      <w:r>
        <w:rPr>
          <w:rFonts w:ascii="Times New Roman" w:eastAsia="Times New Roman" w:hAnsi="Times New Roman" w:cs="Times New Roman"/>
          <w:sz w:val="24"/>
          <w:szCs w:val="24"/>
        </w:rPr>
        <w:t xml:space="preserve"> ensures</w:t>
      </w:r>
      <w:r>
        <w:rPr>
          <w:rFonts w:ascii="Times New Roman" w:eastAsia="Times New Roman" w:hAnsi="Times New Roman" w:cs="Times New Roman"/>
          <w:color w:val="000000"/>
          <w:sz w:val="24"/>
          <w:szCs w:val="24"/>
        </w:rPr>
        <w:t xml:space="preserve"> that simulated diets are roughly balanced as well as that recruitment and growth parameterizations can sustain each population.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second criterion, stability, was that no functional group’s domain-wide biomass time series possessed a relative rate of change of 5% per year or greater over the last 20 years of the simulation, </w:t>
      </w:r>
      <w:r>
        <w:rPr>
          <w:rFonts w:ascii="Times New Roman" w:eastAsia="Times New Roman" w:hAnsi="Times New Roman" w:cs="Times New Roman"/>
          <w:sz w:val="24"/>
          <w:szCs w:val="24"/>
        </w:rPr>
        <w:t>ensuring</w:t>
      </w:r>
      <w:r>
        <w:rPr>
          <w:rFonts w:ascii="Times New Roman" w:eastAsia="Times New Roman" w:hAnsi="Times New Roman" w:cs="Times New Roman"/>
          <w:color w:val="000000"/>
          <w:sz w:val="24"/>
          <w:szCs w:val="24"/>
        </w:rPr>
        <w:t xml:space="preserve"> a baseline level of time series stability and that no functional groups are exhibiting extreme population growth.</w:t>
      </w:r>
    </w:p>
    <w:p w14:paraId="0000003B" w14:textId="2057A8C9" w:rsidR="00921C02" w:rsidRDefault="00E75778">
      <w:pPr>
        <w:pBdr>
          <w:top w:val="nil"/>
          <w:left w:val="nil"/>
          <w:bottom w:val="nil"/>
          <w:right w:val="nil"/>
          <w:between w:val="nil"/>
        </w:pBd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Both calibration c</w:t>
      </w:r>
      <w:r>
        <w:rPr>
          <w:rFonts w:ascii="Times New Roman" w:eastAsia="Times New Roman" w:hAnsi="Times New Roman" w:cs="Times New Roman"/>
          <w:sz w:val="24"/>
          <w:szCs w:val="24"/>
        </w:rPr>
        <w:t xml:space="preserve">riteria thresholds were based on analyses of NOAA’s </w:t>
      </w:r>
      <w:proofErr w:type="spellStart"/>
      <w:r>
        <w:rPr>
          <w:rFonts w:ascii="Times New Roman" w:eastAsia="Times New Roman" w:hAnsi="Times New Roman" w:cs="Times New Roman"/>
          <w:sz w:val="24"/>
          <w:szCs w:val="24"/>
        </w:rPr>
        <w:t>StockSmart</w:t>
      </w:r>
      <w:proofErr w:type="spellEnd"/>
      <w:r>
        <w:rPr>
          <w:rFonts w:ascii="Times New Roman" w:eastAsia="Times New Roman" w:hAnsi="Times New Roman" w:cs="Times New Roman"/>
          <w:sz w:val="24"/>
          <w:szCs w:val="24"/>
        </w:rPr>
        <w:t xml:space="preserve"> assessment database</w:t>
      </w:r>
      <w:r w:rsidR="009F289F">
        <w:rPr>
          <w:rFonts w:ascii="Times New Roman" w:eastAsia="Times New Roman" w:hAnsi="Times New Roman" w:cs="Times New Roman"/>
          <w:sz w:val="24"/>
          <w:szCs w:val="24"/>
        </w:rPr>
        <w:t xml:space="preserve"> </w:t>
      </w:r>
      <w:r w:rsidR="009F289F">
        <w:rPr>
          <w:rFonts w:ascii="Times New Roman" w:eastAsia="Times New Roman" w:hAnsi="Times New Roman" w:cs="Times New Roman"/>
          <w:sz w:val="24"/>
          <w:szCs w:val="24"/>
        </w:rPr>
        <w:fldChar w:fldCharType="begin" w:fldLock="1"/>
      </w:r>
      <w:r w:rsidR="009F289F">
        <w:rPr>
          <w:rFonts w:ascii="Times New Roman" w:eastAsia="Times New Roman" w:hAnsi="Times New Roman" w:cs="Times New Roman"/>
          <w:sz w:val="24"/>
          <w:szCs w:val="24"/>
        </w:rPr>
        <w:instrText>ADDIN CSL_CITATION {"citationItems":[{"id":"ITEM-1","itemData":{"author":[{"dropping-particle":"","family":"NOAA Fisheries","given":"","non-dropping-particle":"","parse-names":false,"suffix":""}],"id":"ITEM-1","issued":{"date-parts":[["2022"]]},"title":"Stock SMART data records","type":"article"},"uris":["http://www.mendeley.com/documents/?uuid=cfc27dc8-f53d-4475-bf7c-2b3fb0bd49a3"]}],"mendeley":{"formattedCitation":"(NOAA Fisheries, 2022)","plainTextFormattedCitation":"(NOAA Fisheries, 2022)","previouslyFormattedCitation":"(NOAA Fisheries, 2022)"},"properties":{"noteIndex":0},"schema":"https://github.com/citation-style-language/schema/raw/master/csl-citation.json"}</w:instrText>
      </w:r>
      <w:r w:rsidR="009F289F">
        <w:rPr>
          <w:rFonts w:ascii="Times New Roman" w:eastAsia="Times New Roman" w:hAnsi="Times New Roman" w:cs="Times New Roman"/>
          <w:sz w:val="24"/>
          <w:szCs w:val="24"/>
        </w:rPr>
        <w:fldChar w:fldCharType="separate"/>
      </w:r>
      <w:r w:rsidR="009F289F" w:rsidRPr="009F289F">
        <w:rPr>
          <w:rFonts w:ascii="Times New Roman" w:eastAsia="Times New Roman" w:hAnsi="Times New Roman" w:cs="Times New Roman"/>
          <w:noProof/>
          <w:sz w:val="24"/>
          <w:szCs w:val="24"/>
        </w:rPr>
        <w:t>(NOAA Fisheries, 2022)</w:t>
      </w:r>
      <w:r w:rsidR="009F289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B1783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iomass time series were obtained </w:t>
      </w:r>
      <w:r w:rsidR="009F289F">
        <w:rPr>
          <w:rFonts w:ascii="Times New Roman" w:eastAsia="Times New Roman" w:hAnsi="Times New Roman" w:cs="Times New Roman"/>
          <w:sz w:val="24"/>
          <w:szCs w:val="24"/>
        </w:rPr>
        <w:t xml:space="preserve">for all NEUSv2 species available in NOAA’s </w:t>
      </w:r>
      <w:proofErr w:type="spellStart"/>
      <w:r w:rsidR="009F289F">
        <w:rPr>
          <w:rFonts w:ascii="Times New Roman" w:eastAsia="Times New Roman" w:hAnsi="Times New Roman" w:cs="Times New Roman"/>
          <w:sz w:val="24"/>
          <w:szCs w:val="24"/>
        </w:rPr>
        <w:t>StockSMART</w:t>
      </w:r>
      <w:proofErr w:type="spellEnd"/>
      <w:r w:rsidR="009F289F">
        <w:rPr>
          <w:rFonts w:ascii="Times New Roman" w:eastAsia="Times New Roman" w:hAnsi="Times New Roman" w:cs="Times New Roman"/>
          <w:sz w:val="24"/>
          <w:szCs w:val="24"/>
        </w:rPr>
        <w:t xml:space="preserve"> </w:t>
      </w:r>
      <w:r w:rsidR="00B17831">
        <w:rPr>
          <w:rFonts w:ascii="Times New Roman" w:eastAsia="Times New Roman" w:hAnsi="Times New Roman" w:cs="Times New Roman"/>
          <w:sz w:val="24"/>
          <w:szCs w:val="24"/>
        </w:rPr>
        <w:t xml:space="preserve">stock assessment </w:t>
      </w:r>
      <w:r w:rsidR="009F289F">
        <w:rPr>
          <w:rFonts w:ascii="Times New Roman" w:eastAsia="Times New Roman" w:hAnsi="Times New Roman" w:cs="Times New Roman"/>
          <w:sz w:val="24"/>
          <w:szCs w:val="24"/>
        </w:rPr>
        <w:t xml:space="preserve">database </w:t>
      </w:r>
      <w:r w:rsidR="009F289F">
        <w:rPr>
          <w:rFonts w:ascii="Times New Roman" w:eastAsia="Times New Roman" w:hAnsi="Times New Roman" w:cs="Times New Roman"/>
          <w:sz w:val="24"/>
          <w:szCs w:val="24"/>
        </w:rPr>
        <w:fldChar w:fldCharType="begin" w:fldLock="1"/>
      </w:r>
      <w:r w:rsidR="00A3589C">
        <w:rPr>
          <w:rFonts w:ascii="Times New Roman" w:eastAsia="Times New Roman" w:hAnsi="Times New Roman" w:cs="Times New Roman"/>
          <w:sz w:val="24"/>
          <w:szCs w:val="24"/>
        </w:rPr>
        <w:instrText>ADDIN CSL_CITATION {"citationItems":[{"id":"ITEM-1","itemData":{"author":[{"dropping-particle":"","family":"NOAA Fisheries","given":"","non-dropping-particle":"","parse-names":false,"suffix":""}],"id":"ITEM-1","issued":{"date-parts":[["2022"]]},"title":"Stock SMART data records","type":"article"},"uris":["http://www.mendeley.com/documents/?uuid=cfc27dc8-f53d-4475-bf7c-2b3fb0bd49a3"]}],"mendeley":{"formattedCitation":"(NOAA Fisheries, 2022)","plainTextFormattedCitation":"(NOAA Fisheries, 2022)","previouslyFormattedCitation":"(NOAA Fisheries, 2022)"},"properties":{"noteIndex":0},"schema":"https://github.com/citation-style-language/schema/raw/master/csl-citation.json"}</w:instrText>
      </w:r>
      <w:r w:rsidR="009F289F">
        <w:rPr>
          <w:rFonts w:ascii="Times New Roman" w:eastAsia="Times New Roman" w:hAnsi="Times New Roman" w:cs="Times New Roman"/>
          <w:sz w:val="24"/>
          <w:szCs w:val="24"/>
        </w:rPr>
        <w:fldChar w:fldCharType="separate"/>
      </w:r>
      <w:r w:rsidR="009F289F" w:rsidRPr="009F289F">
        <w:rPr>
          <w:rFonts w:ascii="Times New Roman" w:eastAsia="Times New Roman" w:hAnsi="Times New Roman" w:cs="Times New Roman"/>
          <w:noProof/>
          <w:sz w:val="24"/>
          <w:szCs w:val="24"/>
        </w:rPr>
        <w:t>(NOAA Fisheries, 2022)</w:t>
      </w:r>
      <w:r w:rsidR="009F289F">
        <w:rPr>
          <w:rFonts w:ascii="Times New Roman" w:eastAsia="Times New Roman" w:hAnsi="Times New Roman" w:cs="Times New Roman"/>
          <w:sz w:val="24"/>
          <w:szCs w:val="24"/>
        </w:rPr>
        <w:fldChar w:fldCharType="end"/>
      </w:r>
      <w:r w:rsidR="009F289F">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he minimum of each species’ biomass (relativized to the earliest year) was used as the threshold for persistence, where the median across all species was 14% of initial biomass. </w:t>
      </w:r>
      <w:proofErr w:type="spellStart"/>
      <w:r>
        <w:rPr>
          <w:rFonts w:ascii="Times New Roman" w:eastAsia="Times New Roman" w:hAnsi="Times New Roman" w:cs="Times New Roman"/>
          <w:sz w:val="24"/>
          <w:szCs w:val="24"/>
        </w:rPr>
        <w:t>StockSmart</w:t>
      </w:r>
      <w:proofErr w:type="spellEnd"/>
      <w:r>
        <w:rPr>
          <w:rFonts w:ascii="Times New Roman" w:eastAsia="Times New Roman" w:hAnsi="Times New Roman" w:cs="Times New Roman"/>
          <w:sz w:val="24"/>
          <w:szCs w:val="24"/>
        </w:rPr>
        <w:t xml:space="preserve"> species’ relativized biomass from 1998 to 2018, after a linear regression showed a median slope across species of 4% per year.</w:t>
      </w:r>
    </w:p>
    <w:p w14:paraId="0000003C"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Upscaling Assessment</w:t>
      </w:r>
    </w:p>
    <w:p w14:paraId="531B9D9A" w14:textId="7899B608" w:rsidR="00B17831" w:rsidRDefault="00B17831">
      <w:pPr>
        <w:spacing w:line="480" w:lineRule="auto"/>
        <w:ind w:firstLine="720"/>
        <w:jc w:val="both"/>
        <w:rPr>
          <w:rFonts w:ascii="Times New Roman" w:eastAsia="Times New Roman" w:hAnsi="Times New Roman" w:cs="Times New Roman"/>
          <w:sz w:val="24"/>
          <w:szCs w:val="24"/>
        </w:rPr>
      </w:pPr>
      <w:r w:rsidRPr="00B17831">
        <w:rPr>
          <w:rFonts w:ascii="Times New Roman" w:eastAsia="Times New Roman" w:hAnsi="Times New Roman" w:cs="Times New Roman"/>
          <w:sz w:val="24"/>
          <w:szCs w:val="24"/>
        </w:rPr>
        <w:t xml:space="preserve">For the GLORYS12V1 temperature and salinity as well as the </w:t>
      </w:r>
      <w:del w:id="62" w:author="Kimberly Hyde (ACL)" w:date="2022-04-22T16:07:00Z">
        <w:r w:rsidRPr="00B17831" w:rsidDel="001670E0">
          <w:rPr>
            <w:rFonts w:ascii="Times New Roman" w:eastAsia="Times New Roman" w:hAnsi="Times New Roman" w:cs="Times New Roman"/>
            <w:sz w:val="24"/>
            <w:szCs w:val="24"/>
          </w:rPr>
          <w:delText>Turner et al</w:delText>
        </w:r>
      </w:del>
      <w:ins w:id="63" w:author="Kimberly Hyde (ACL)" w:date="2022-04-22T16:07:00Z">
        <w:r w:rsidR="001670E0">
          <w:rPr>
            <w:rFonts w:ascii="Times New Roman" w:eastAsia="Times New Roman" w:hAnsi="Times New Roman" w:cs="Times New Roman"/>
            <w:sz w:val="24"/>
            <w:szCs w:val="24"/>
          </w:rPr>
          <w:t>satellite</w:t>
        </w:r>
      </w:ins>
      <w:del w:id="64" w:author="Kimberly Hyde (ACL)" w:date="2022-04-22T16:07:00Z">
        <w:r w:rsidRPr="00B17831" w:rsidDel="001670E0">
          <w:rPr>
            <w:rFonts w:ascii="Times New Roman" w:eastAsia="Times New Roman" w:hAnsi="Times New Roman" w:cs="Times New Roman"/>
            <w:sz w:val="24"/>
            <w:szCs w:val="24"/>
          </w:rPr>
          <w:delText>.</w:delText>
        </w:r>
      </w:del>
      <w:r w:rsidRPr="00B17831">
        <w:rPr>
          <w:rFonts w:ascii="Times New Roman" w:eastAsia="Times New Roman" w:hAnsi="Times New Roman" w:cs="Times New Roman"/>
          <w:sz w:val="24"/>
          <w:szCs w:val="24"/>
        </w:rPr>
        <w:t xml:space="preserve"> phytoplankton biomass, a mean daily bias was calculated on the original </w:t>
      </w:r>
      <w:proofErr w:type="gramStart"/>
      <w:r w:rsidRPr="00B17831">
        <w:rPr>
          <w:rFonts w:ascii="Times New Roman" w:eastAsia="Times New Roman" w:hAnsi="Times New Roman" w:cs="Times New Roman"/>
          <w:sz w:val="24"/>
          <w:szCs w:val="24"/>
        </w:rPr>
        <w:t>high resolution</w:t>
      </w:r>
      <w:proofErr w:type="gramEnd"/>
      <w:r w:rsidRPr="00B17831">
        <w:rPr>
          <w:rFonts w:ascii="Times New Roman" w:eastAsia="Times New Roman" w:hAnsi="Times New Roman" w:cs="Times New Roman"/>
          <w:sz w:val="24"/>
          <w:szCs w:val="24"/>
        </w:rPr>
        <w:t xml:space="preserve"> grid to determine whether the values provided to NEUSv2 were representative given the spatial distribution of variables within each box. With each NEUSv2 box, layer, and day, the box-wide NEUSv2 value was subtracted from each forcing product cell’s value. The mean of all cell-level biases were calculated to obtain a daily mean bias for each NEUSv2 box-layer. For each box-level variable a two-way ANOVA was performed (bias ~ box </w:t>
      </w:r>
      <w:r w:rsidRPr="00B17831">
        <w:rPr>
          <w:rFonts w:ascii="Cambria Math" w:eastAsia="Times New Roman" w:hAnsi="Cambria Math" w:cs="Cambria Math"/>
          <w:sz w:val="24"/>
          <w:szCs w:val="24"/>
        </w:rPr>
        <w:t>⨉</w:t>
      </w:r>
      <w:r w:rsidRPr="00B17831">
        <w:rPr>
          <w:rFonts w:ascii="Times New Roman" w:eastAsia="Times New Roman" w:hAnsi="Times New Roman" w:cs="Times New Roman"/>
          <w:sz w:val="24"/>
          <w:szCs w:val="24"/>
        </w:rPr>
        <w:t xml:space="preserve"> season) to determine whether significant differences in mean bias were present.</w:t>
      </w:r>
    </w:p>
    <w:p w14:paraId="0000003E" w14:textId="26BA45FC"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 advection acts across all box faces simultaneously and represents the net flux of all transport across the faces adjoining any two boxes. As primary producer processes captured by the new forcing, in Atlantis, circulation still determines the flow of nutrients. In order to assess broad circulation patterns, the net transport was calculated across all faces adjoining each pair of boxes. This was then converted to a mean daily flow speed (</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V</m:t>
            </m:r>
          </m:e>
        </m:bar>
      </m:oMath>
      <w:r>
        <w:rPr>
          <w:rFonts w:ascii="Times New Roman" w:eastAsia="Times New Roman" w:hAnsi="Times New Roman" w:cs="Times New Roman"/>
          <w:sz w:val="24"/>
          <w:szCs w:val="24"/>
        </w:rPr>
        <w:t xml:space="preserve">) for each layer of each box-pair whereby </w:t>
      </w:r>
      <m:oMath>
        <m:bar>
          <m:barPr>
            <m:ctrlPr>
              <w:rPr>
                <w:rFonts w:ascii="Cambria Math" w:eastAsia="Cambria Math" w:hAnsi="Cambria Math" w:cs="Cambria Math"/>
                <w:sz w:val="24"/>
                <w:szCs w:val="24"/>
                <w:vertAlign w:val="subscript"/>
              </w:rPr>
            </m:ctrlPr>
          </m:barPr>
          <m:e>
            <m:r>
              <w:rPr>
                <w:rFonts w:ascii="Cambria Math" w:eastAsia="Cambria Math" w:hAnsi="Cambria Math" w:cs="Cambria Math"/>
                <w:sz w:val="24"/>
                <w:szCs w:val="24"/>
                <w:vertAlign w:val="subscript"/>
              </w:rPr>
              <m:t>V</m:t>
            </m:r>
          </m:e>
        </m:bar>
        <m:r>
          <w:rPr>
            <w:rFonts w:ascii="Cambria Math" w:eastAsia="Cambria Math" w:hAnsi="Cambria Math" w:cs="Cambria Math"/>
            <w:sz w:val="24"/>
            <w:szCs w:val="24"/>
            <w:vertAlign w:val="subscript"/>
          </w:rPr>
          <m:t>=T/ (L Z)</m:t>
        </m:r>
      </m:oMath>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is the net transport between boxes, </w:t>
      </w:r>
      <w:r>
        <w:rPr>
          <w:rFonts w:ascii="Times New Roman" w:eastAsia="Times New Roman" w:hAnsi="Times New Roman" w:cs="Times New Roman"/>
          <w:i/>
          <w:sz w:val="24"/>
          <w:szCs w:val="24"/>
        </w:rPr>
        <w:t xml:space="preserve">L </w:t>
      </w:r>
      <w:r>
        <w:rPr>
          <w:rFonts w:ascii="Times New Roman" w:eastAsia="Times New Roman" w:hAnsi="Times New Roman" w:cs="Times New Roman"/>
          <w:sz w:val="24"/>
          <w:szCs w:val="24"/>
        </w:rPr>
        <w:t xml:space="preserve">is the total length of all faces </w:t>
      </w:r>
      <w:r>
        <w:rPr>
          <w:rFonts w:ascii="Times New Roman" w:eastAsia="Times New Roman" w:hAnsi="Times New Roman" w:cs="Times New Roman"/>
          <w:sz w:val="24"/>
          <w:szCs w:val="24"/>
        </w:rPr>
        <w:lastRenderedPageBreak/>
        <w:t xml:space="preserve">that adjoin the boxes, and </w:t>
      </w: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xml:space="preserve"> is the depth of that given layer. Then semi-quantitative evaluations of specific circulation features were used to determine the translation of the upscaled circulation. A daily mean bias in flow speed was also calculated on each NEUSv2 face, using similar methods to that described for box-wide variables. Instead, only GLORYS12V1 cells that intersect each NEUSv2 face were used in calculations.</w:t>
      </w:r>
    </w:p>
    <w:p w14:paraId="0000003F"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Spatiotemporal Patterns in Output</w:t>
      </w:r>
    </w:p>
    <w:p w14:paraId="00000040" w14:textId="76D5FA6F"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Box-level NEUSv2 output variables were aggregated to the Northeast Fishery Science Center’s ecological production units (EPUs; Figure 1;</w:t>
      </w:r>
      <w:r w:rsidR="00A3589C">
        <w:rPr>
          <w:rFonts w:ascii="Times New Roman" w:eastAsia="Times New Roman" w:hAnsi="Times New Roman" w:cs="Times New Roman"/>
          <w:sz w:val="24"/>
          <w:szCs w:val="24"/>
        </w:rPr>
        <w:t xml:space="preserve"> </w:t>
      </w:r>
      <w:r w:rsidR="00A3589C">
        <w:rPr>
          <w:rFonts w:ascii="Times New Roman" w:eastAsia="Times New Roman" w:hAnsi="Times New Roman" w:cs="Times New Roman"/>
          <w:sz w:val="24"/>
          <w:szCs w:val="24"/>
        </w:rPr>
        <w:fldChar w:fldCharType="begin" w:fldLock="1"/>
      </w:r>
      <w:r w:rsidR="00A3589C">
        <w:rPr>
          <w:rFonts w:ascii="Times New Roman" w:eastAsia="Times New Roman" w:hAnsi="Times New Roman" w:cs="Times New Roman"/>
          <w:sz w:val="24"/>
          <w:szCs w:val="24"/>
        </w:rPr>
        <w:instrText>ADDIN CSL_CITATION {"citationItems":[{"id":"ITEM-1","itemData":{"abstract":"The purpose of this document is to collate the methods used to access, collect, process, and analyze derived data (“indicators”) used to describe the status and trend of social, economical, ecological, and biological conditions in the Northeast Shelf Large Marine Ecosystem (see figure, below). These indicators are further synthesized in State of the Ecosystem Reports produced annually by the Northeast Fisheries Science Center for the New England Fisheries Management Council and the Mid-Atlantic Fisheries Management Council. The metadata for each indicator (in accordance with the Public Access to Research Results (PARR) directive) and the methods used to construct each indicator are described in the subsequent chapters, with each chapter title corresponding to an indicator or analysis present in State of the Ecosystem Reports. The most recent and usable html version of this document can be found at the NOAA EDAB Github. The PDF version of this document is for archiving only. The PDF version from previous years is archived in NOAA’s Institutional Repository. Indicators included in this document were selected to clearly align with management objectives, which is required for integrated ecosystem assessment (Levin et al. 2009), and has been advised many times in the literature (Degnbol and Jarre 2004; Jennings 2005; Rice and Rochet 2005; Jason S. Link 2005). A difficulty with practical implementation of this in ecosystem reporting can be the lack of clearly specified ecosystem-level management objectives (although some have been suggested (Murawski 2000)). In our case, considerable effort had already been applied to derive both general goals and operational objectives from both US legislation such as the Magnuson-Stevens Fisheries Conservation and Management Act (MSA) and regional sources (DePiper et al. 2017). These objectives are somewhat general and would need refinement together with managers and stakeholders, however, they serve as a useful starting point to structure ecosystem reporting.","author":[{"dropping-particle":"","family":"Bastille","given":"Kimberly","non-dropping-particle":"","parse-names":false,"suffix":""},{"dropping-particle":"","family":"Hardison","given":"Sean","non-dropping-particle":"","parse-names":false,"suffix":""},{"dropping-particle":"","family":"Lucey","given":"Sean","non-dropping-particle":"","parse-names":false,"suffix":""},{"dropping-particle":"","family":"Schillaci","given":"Chris","non-dropping-particle":"","parse-names":false,"suffix":""},{"dropping-particle":"","family":"Walden","given":"John","non-dropping-particle":"","parse-names":false,"suffix":""},{"dropping-particle":"","family":"Fratantoni","given":"Paula","non-dropping-particle":"","parse-names":false,"suffix":""},{"dropping-particle":"","family":"Caracappa","given":"Joseph","non-dropping-particle":"","parse-names":false,"suffix":""},{"dropping-particle":"","family":"DePiper","given":"Geret","non-dropping-particle":"","parse-names":false,"suffix":""},{"dropping-particle":"","family":"Vogt","given":"Bruce","non-dropping-particle":"","parse-names":false,"suffix":""},{"dropping-particle":"","family":"Pellerin","given":"Charles","non-dropping-particle":"","parse-names":false,"suffix":""},{"dropping-particle":"","family":"Vogel","given":"Ron","non-dropping-particle":"","parse-names":false,"suffix":""},{"dropping-particle":"","family":"Zhang","given":"Qian","non-dropping-particle":"","parse-names":false,"suffix":""},{"dropping-particle":"","family":"Hyde","given":"Kimberly","non-dropping-particle":"","parse-names":false,"suffix":""},{"dropping-particle":"","family":"Chen","given":"Zhuomin","non-dropping-particle":"","parse-names":false,"suffix":""},{"dropping-particle":"","family":"Colburn","given":"Lisa","non-dropping-particle":"","parse-names":false,"suffix":""},{"dropping-particle":"","family":"Weng","given":"Changua","non-dropping-particle":"","parse-names":false,"suffix":""},{"dropping-particle":"","family":"Gaichas","given":"Sarah","non-dropping-particle":"","parse-names":false,"suffix":""},{"dropping-particle":"","family":"Smith","given":"Laurel","non-dropping-particle":"","parse-names":false,"suffix":""},{"dropping-particle":"","family":"Beet","given":"Andrew","non-dropping-particle":"","parse-names":false,"suffix":""},{"dropping-particle":"","family":"Gamble","given":"Robert","non-dropping-particle":"","parse-names":false,"suffix":""},{"dropping-particle":"","family":"Saba","given":"Vincent","non-dropping-particle":"","parse-names":false,"suffix":""},{"dropping-particle":"","family":"Wuenschel","given":"Mark","non-dropping-particle":"","parse-names":false,"suffix":""},{"dropping-particle":"","family":"Roskar","given":"Grace","non-dropping-particle":"","parse-names":false,"suffix":""},{"dropping-particle":"","family":"Orphanides","given":"Chris","non-dropping-particle":"","parse-names":false,"suffix":""},{"dropping-particle":"","family":"Saba","given":"Grace","non-dropping-particle":"","parse-names":false,"suffix":""},{"dropping-particle":"","family":"Walsh","given":"Harvey","non-dropping-particle":"","parse-names":false,"suffix":""},{"dropping-particle":"","family":"Friedland","given":"Kevin","non-dropping-particle":"","parse-names":false,"suffix":""},{"dropping-particle":"","family":"White","given":"Timothy","non-dropping-particle":"","parse-names":false,"suffix":""},{"dropping-particle":"","family":"Shield","given":"Gina","non-dropping-particle":"","parse-names":false,"suffix":""},{"dropping-particle":"","family":"Gangopadhyay","given":"Avijit","non-dropping-particle":"","parse-names":false,"suffix":""},{"dropping-particle":"","family":"Silva","given":"Angela","non-dropping-particle":"","parse-names":false,"suffix":""},{"dropping-particle":"","family":"Lyons","given":"Don","non-dropping-particle":"","parse-names":false,"suffix":""},{"dropping-particle":"","family":"Morse","given":"Ryan","non-dropping-particle":"","parse-names":false,"suffix":""}],"id":"ITEM-1","issued":{"date-parts":[["2021"]]},"title":"Technical Documentation, State of the Ecosystem 2021","type":"report"},"uris":["http://www.mendeley.com/documents/?uuid=4455da78-586f-4794-9c9c-460cc0862237"]}],"mendeley":{"formattedCitation":"(Bastille et al., 2021)","manualFormatting":"Bastille et al., 2021","plainTextFormattedCitation":"(Bastille et al., 2021)","previouslyFormattedCitation":"(Bastille et al., 2021)"},"properties":{"noteIndex":0},"schema":"https://github.com/citation-style-language/schema/raw/master/csl-citation.json"}</w:instrText>
      </w:r>
      <w:r w:rsidR="00A3589C">
        <w:rPr>
          <w:rFonts w:ascii="Times New Roman" w:eastAsia="Times New Roman" w:hAnsi="Times New Roman" w:cs="Times New Roman"/>
          <w:sz w:val="24"/>
          <w:szCs w:val="24"/>
        </w:rPr>
        <w:fldChar w:fldCharType="separate"/>
      </w:r>
      <w:r w:rsidR="00A3589C" w:rsidRPr="00A3589C">
        <w:rPr>
          <w:rFonts w:ascii="Times New Roman" w:eastAsia="Times New Roman" w:hAnsi="Times New Roman" w:cs="Times New Roman"/>
          <w:noProof/>
          <w:sz w:val="24"/>
          <w:szCs w:val="24"/>
        </w:rPr>
        <w:t>Bastille et al., 2021</w:t>
      </w:r>
      <w:r w:rsidR="00A3589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 Mid-Atlantic Bight (MAB), Georges Bank (GB), and the Gulf of Maine (GOM). These regional assignments allowed for comparisons to regional reports, and a more intuitive interpretation of regional oceanographic and ecological patterns. All further references to biomass outputs, will be presented as the aggregations by EPU. In order to allow biomass comparisons between EPUS of different size, pelagic group biomass was standardized by box volume and epibenthic biomass was standardized by box area. The 5-day output was also aggregated as seasonal means and defined as: winter (January-March), spring (April-June), summer (July-September), and fall (October-December).</w:t>
      </w:r>
    </w:p>
    <w:p w14:paraId="00000041"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analysis of the NEUSv2’s functional group biomass output in this study is constrained to only those functional groups that relate to phytoplankton and grazers (zooplankton, benthos, and planktivores). A description of the other function groups is outside the scope of this study. In addition to the three phytoplankton groups, the three zooplankton groups (macro-zooplankton,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and microzooplankton), benthos, and planktivores are described. The benthos and planktivore categories comprise of 9 and 7 true NEUSv2 functional groups, respectively (Table 1), and are combined for illustrative purposes only.</w:t>
      </w:r>
    </w:p>
    <w:p w14:paraId="00000042" w14:textId="643D45DE"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Time series decomposition was used to isolate seasonality in functional group biomass output. This method allows for a clearer understanding of when seasonal events occur and the relative timing of groups’ cycles. Time series decomposition was performed with the Multiple Seasonal-Trend decomposition using Loess (MSTL) algorithm on the monthly and EPU-level biomass of each functional group output using the </w:t>
      </w:r>
      <w:proofErr w:type="spellStart"/>
      <w:r>
        <w:rPr>
          <w:rFonts w:ascii="Times New Roman" w:eastAsia="Times New Roman" w:hAnsi="Times New Roman" w:cs="Times New Roman"/>
          <w:i/>
          <w:sz w:val="24"/>
          <w:szCs w:val="24"/>
        </w:rPr>
        <w:t>mstl</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function from the R package “forecast” (v8.13; </w:t>
      </w:r>
      <w:r w:rsidR="00A3589C">
        <w:rPr>
          <w:rFonts w:ascii="Times New Roman" w:eastAsia="Times New Roman" w:hAnsi="Times New Roman" w:cs="Times New Roman"/>
          <w:sz w:val="24"/>
          <w:szCs w:val="24"/>
        </w:rPr>
        <w:fldChar w:fldCharType="begin" w:fldLock="1"/>
      </w:r>
      <w:r w:rsidR="00A3589C">
        <w:rPr>
          <w:rFonts w:ascii="Times New Roman" w:eastAsia="Times New Roman" w:hAnsi="Times New Roman" w:cs="Times New Roman"/>
          <w:sz w:val="24"/>
          <w:szCs w:val="24"/>
        </w:rPr>
        <w:instrText>ADDIN CSL_CITATION {"citationItems":[{"id":"ITEM-1","itemData":{"author":[{"dropping-particle":"","family":"Hyndman","given":"RJ","non-dropping-particle":"","parse-names":false,"suffix":""},{"dropping-particle":"","family":"Khandakar","given":"Y","non-dropping-particle":"","parse-names":false,"suffix":""}],"container-title":"Journal of Statistical Software","id":"ITEM-1","issue":"3","issued":{"date-parts":[["2008"]]},"page":"1-22","title":"Automatic Time Series Forecasting: The Forecast Package for R","type":"article-journal","volume":"26"},"uris":["http://www.mendeley.com/documents/?uuid=4497adca-04a4-479a-b343-8c2b9956bbec"]}],"mendeley":{"formattedCitation":"(Hyndman and Khandakar, 2008)","manualFormatting":"Hyndman and Khandakar, 2008","plainTextFormattedCitation":"(Hyndman and Khandakar, 2008)","previouslyFormattedCitation":"(Hyndman and Khandakar, 2008)"},"properties":{"noteIndex":0},"schema":"https://github.com/citation-style-language/schema/raw/master/csl-citation.json"}</w:instrText>
      </w:r>
      <w:r w:rsidR="00A3589C">
        <w:rPr>
          <w:rFonts w:ascii="Times New Roman" w:eastAsia="Times New Roman" w:hAnsi="Times New Roman" w:cs="Times New Roman"/>
          <w:sz w:val="24"/>
          <w:szCs w:val="24"/>
        </w:rPr>
        <w:fldChar w:fldCharType="separate"/>
      </w:r>
      <w:r w:rsidR="00A3589C" w:rsidRPr="00A3589C">
        <w:rPr>
          <w:rFonts w:ascii="Times New Roman" w:eastAsia="Times New Roman" w:hAnsi="Times New Roman" w:cs="Times New Roman"/>
          <w:noProof/>
          <w:sz w:val="24"/>
          <w:szCs w:val="24"/>
        </w:rPr>
        <w:t>Hyndman and Khandakar, 2008</w:t>
      </w:r>
      <w:r w:rsidR="00A3589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This function uses loess smoothing to extract repeating seasonal cycles from the time series. To compare seasonal cycles of groups with different intra-annual variances, a standardized seasonality index was constructed as the monthly mean seasonality divided by the time series’ standard deviation. </w:t>
      </w:r>
    </w:p>
    <w:p w14:paraId="00000043" w14:textId="757AFB8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Coastal and Ocean Plankton Ecology, Production, and Observation Database </w:t>
      </w:r>
      <w:r w:rsidR="00A3589C">
        <w:rPr>
          <w:rFonts w:ascii="Times New Roman" w:eastAsia="Times New Roman" w:hAnsi="Times New Roman" w:cs="Times New Roman"/>
          <w:sz w:val="24"/>
          <w:szCs w:val="24"/>
        </w:rPr>
        <w:fldChar w:fldCharType="begin" w:fldLock="1"/>
      </w:r>
      <w:r w:rsidR="003241CC">
        <w:rPr>
          <w:rFonts w:ascii="Times New Roman" w:eastAsia="Times New Roman" w:hAnsi="Times New Roman" w:cs="Times New Roman"/>
          <w:sz w:val="24"/>
          <w:szCs w:val="24"/>
        </w:rPr>
        <w:instrText>ADDIN CSL_CITATION {"citationItems":[{"id":"ITEM-1","itemData":{"DOI":"10.5194/essd-5-45-2013","ISSN":"1866-3516","abstract":"Abstract. Mesozooplankton are cosmopolitan within the sunlit layers of the global ocean. They are important in the pelagic food web, having a significant feedback to primary production through their consumption of phytoplankton and microzooplankton. In many regions of the global ocean, they are also the primary contributors to vertical particle flux in the oceans. Through both they affect the biogeochemical cycling of carbon and other nutrients in the oceans. Little, however, is known about their global distribution and biomass. While global maps of mesozooplankton biomass do exist in the literature, they are usually in the form of hand-drawn maps for which the original data associated with these maps are not readily available. The dataset presented in this synthesis has been in development since the late 1990s, is an integral part of the Coastal and Oceanic Plankton Ecology, Production, and Observation Database (COPEPOD), and is now also part of a wider community effort to provide a global picture of carbon biomass data for key plankton functional types, in particular to support the development of marine ecosystem models. A total of 153 163 biomass values were collected, from a variety of sources, for mesozooplankton. Of those 2% were originally recorded as dry mass, 26% as wet mass, 5% as settled volume, and 68% as displacement volume. Using a variety of non-linear biomass conversions from the literature, the data have been converted from their original units to carbon biomass. Depth-integrated values were then used to calculate an estimate of mesozooplankton global biomass. Global epipelagic mesozooplankton biomass, to a depth of 200 m, had a mean of 5.9 μg C L−1, median of 2.7 μg C L−1 and a standard deviation of 10.6 μg C L−1. The global annual average estimate of mesozooplankton in the top 200 m, based on the median value, was 0.19 Pg C. Biomass was highest in the Northern Hemisphere, and there were slight decreases from polar oceans (40–90°) to more temperate regions (15–40°) in both hemispheres. Values in the tropics (15° N–15° S) were intermediate between those at the northern and southern temperate latitudes. Datasets available at doi:10.1594/PANGAEA.785501.","author":[{"dropping-particle":"","family":"Moriarty","given":"R.","non-dropping-particle":"","parse-names":false,"suffix":""},{"dropping-particle":"","family":"O'Brien","given":"T. D.","non-dropping-particle":"","parse-names":false,"suffix":""}],"container-title":"Earth System Science Data","id":"ITEM-1","issue":"1","issued":{"date-parts":[["2013","2","12"]]},"page":"45-55","title":"Distribution of mesozooplankton biomass in the global ocean","type":"article-journal","volume":"5"},"uris":["http://www.mendeley.com/documents/?uuid=031af498-c257-41dd-8667-6fae57856349"]}],"mendeley":{"formattedCitation":"(Moriarty and O’Brien, 2013)","manualFormatting":"(COPEPOD; Moriarty and O’Brien, 2013)","plainTextFormattedCitation":"(Moriarty and O’Brien, 2013)","previouslyFormattedCitation":"(Moriarty and O’Brien, 2013)"},"properties":{"noteIndex":0},"schema":"https://github.com/citation-style-language/schema/raw/master/csl-citation.json"}</w:instrText>
      </w:r>
      <w:r w:rsidR="00A3589C">
        <w:rPr>
          <w:rFonts w:ascii="Times New Roman" w:eastAsia="Times New Roman" w:hAnsi="Times New Roman" w:cs="Times New Roman"/>
          <w:sz w:val="24"/>
          <w:szCs w:val="24"/>
        </w:rPr>
        <w:fldChar w:fldCharType="separate"/>
      </w:r>
      <w:r w:rsidR="00A3589C" w:rsidRPr="00A3589C">
        <w:rPr>
          <w:rFonts w:ascii="Times New Roman" w:eastAsia="Times New Roman" w:hAnsi="Times New Roman" w:cs="Times New Roman"/>
          <w:noProof/>
          <w:sz w:val="24"/>
          <w:szCs w:val="24"/>
        </w:rPr>
        <w:t>(</w:t>
      </w:r>
      <w:r w:rsidR="00A3589C">
        <w:rPr>
          <w:rFonts w:ascii="Times New Roman" w:eastAsia="Times New Roman" w:hAnsi="Times New Roman" w:cs="Times New Roman"/>
          <w:noProof/>
          <w:sz w:val="24"/>
          <w:szCs w:val="24"/>
        </w:rPr>
        <w:t xml:space="preserve">COPEPOD; </w:t>
      </w:r>
      <w:r w:rsidR="00A3589C" w:rsidRPr="00A3589C">
        <w:rPr>
          <w:rFonts w:ascii="Times New Roman" w:eastAsia="Times New Roman" w:hAnsi="Times New Roman" w:cs="Times New Roman"/>
          <w:noProof/>
          <w:sz w:val="24"/>
          <w:szCs w:val="24"/>
        </w:rPr>
        <w:t>Moriarty and O’Brien, 2013)</w:t>
      </w:r>
      <w:r w:rsidR="00A3589C">
        <w:rPr>
          <w:rFonts w:ascii="Times New Roman" w:eastAsia="Times New Roman" w:hAnsi="Times New Roman" w:cs="Times New Roman"/>
          <w:sz w:val="24"/>
          <w:szCs w:val="24"/>
        </w:rPr>
        <w:fldChar w:fldCharType="end"/>
      </w:r>
      <w:r w:rsidR="00A358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provides total carbon mass (mg C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as a gridded monthly product aggregated over several years of data and was used as a reference point for evaluating NEUSv2 zooplankton. The COPEPOD grid was mapped to the NEUSv2 EPUs and a seasonal mean concentration was calculated. The mean seasonal NEUSv2 zooplankton concentration was calculated from the sum of all three NEUSv2 zooplankton size classes and converted to carbon using Atlantis’ Redfield ratio. Then the ratio of COPEPOD to NEUSv2 biomass concentration was calculated. As a multi-year aggregated product and the unknown size-distribution of zooplankton in COPEPOD, NEUSv2 values within an order of magnitude were considered similar.</w:t>
      </w:r>
    </w:p>
    <w:p w14:paraId="00000044"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Trophic Interactions</w:t>
      </w:r>
    </w:p>
    <w:p w14:paraId="00000045"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how much primary producer biomass transferred to pelagic and benthic food webs, the consumed biomass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of each phytoplankton group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by each grazer (</w:t>
      </w:r>
      <w:r>
        <w:rPr>
          <w:rFonts w:ascii="Times New Roman" w:eastAsia="Times New Roman" w:hAnsi="Times New Roman" w:cs="Times New Roman"/>
          <w:i/>
          <w:sz w:val="24"/>
          <w:szCs w:val="24"/>
        </w:rPr>
        <w:t>g</w:t>
      </w:r>
      <w:r>
        <w:rPr>
          <w:rFonts w:ascii="Times New Roman" w:eastAsia="Times New Roman" w:hAnsi="Times New Roman" w:cs="Times New Roman"/>
          <w:sz w:val="24"/>
          <w:szCs w:val="24"/>
        </w:rPr>
        <w:t>) was calculated:</w:t>
      </w:r>
    </w:p>
    <w:p w14:paraId="00000046" w14:textId="77777777" w:rsidR="00921C02" w:rsidRDefault="00F238BB">
      <w:pPr>
        <w:jc w:val="center"/>
        <w:rPr>
          <w:rFonts w:ascii="Cambria Math" w:eastAsia="Cambria Math" w:hAnsi="Cambria Math" w:cs="Cambria Math"/>
          <w:sz w:val="24"/>
          <w:szCs w:val="24"/>
          <w:vertAlign w:val="subscript"/>
        </w:rPr>
      </w:pPr>
      <m:oMathPara>
        <m:oMath>
          <m:sSub>
            <m:sSubPr>
              <m:ctrlPr>
                <w:rPr>
                  <w:rFonts w:ascii="Cambria Math" w:eastAsia="Cambria Math" w:hAnsi="Cambria Math" w:cs="Cambria Math"/>
                  <w:sz w:val="24"/>
                  <w:szCs w:val="24"/>
                  <w:vertAlign w:val="subscript"/>
                </w:rPr>
              </m:ctrlPr>
            </m:sSubPr>
            <m:e>
              <m:r>
                <w:rPr>
                  <w:rFonts w:ascii="Cambria Math" w:eastAsia="Cambria Math" w:hAnsi="Cambria Math" w:cs="Cambria Math"/>
                  <w:sz w:val="24"/>
                  <w:szCs w:val="24"/>
                  <w:vertAlign w:val="subscript"/>
                </w:rPr>
                <m:t>C</m:t>
              </m:r>
            </m:e>
            <m:sub>
              <m:r>
                <w:rPr>
                  <w:rFonts w:ascii="Cambria Math" w:eastAsia="Cambria Math" w:hAnsi="Cambria Math" w:cs="Cambria Math"/>
                  <w:sz w:val="24"/>
                  <w:szCs w:val="24"/>
                  <w:vertAlign w:val="subscript"/>
                </w:rPr>
                <m:t>g,p</m:t>
              </m:r>
            </m:sub>
          </m:sSub>
          <m:r>
            <w:rPr>
              <w:rFonts w:ascii="Cambria Math" w:eastAsia="Cambria Math" w:hAnsi="Cambria Math" w:cs="Cambria Math"/>
              <w:sz w:val="24"/>
              <w:szCs w:val="24"/>
              <w:vertAlign w:val="subscript"/>
            </w:rPr>
            <m:t xml:space="preserve">= </m:t>
          </m:r>
          <m:sSub>
            <m:sSubPr>
              <m:ctrlPr>
                <w:rPr>
                  <w:rFonts w:ascii="Cambria Math" w:eastAsia="Cambria Math" w:hAnsi="Cambria Math" w:cs="Cambria Math"/>
                  <w:sz w:val="24"/>
                  <w:szCs w:val="24"/>
                  <w:vertAlign w:val="subscript"/>
                </w:rPr>
              </m:ctrlPr>
            </m:sSubPr>
            <m:e>
              <m:r>
                <w:rPr>
                  <w:rFonts w:ascii="Cambria Math" w:eastAsia="Cambria Math" w:hAnsi="Cambria Math" w:cs="Cambria Math"/>
                  <w:sz w:val="24"/>
                  <w:szCs w:val="24"/>
                  <w:vertAlign w:val="subscript"/>
                </w:rPr>
                <m:t>P</m:t>
              </m:r>
            </m:e>
            <m:sub>
              <m:r>
                <w:rPr>
                  <w:rFonts w:ascii="Cambria Math" w:eastAsia="Cambria Math" w:hAnsi="Cambria Math" w:cs="Cambria Math"/>
                  <w:sz w:val="24"/>
                  <w:szCs w:val="24"/>
                  <w:vertAlign w:val="subscript"/>
                </w:rPr>
                <m:t>g,p</m:t>
              </m:r>
            </m:sub>
          </m:sSub>
          <m:sSub>
            <m:sSubPr>
              <m:ctrlPr>
                <w:rPr>
                  <w:rFonts w:ascii="Cambria Math" w:eastAsia="Cambria Math" w:hAnsi="Cambria Math" w:cs="Cambria Math"/>
                  <w:sz w:val="24"/>
                  <w:szCs w:val="24"/>
                  <w:vertAlign w:val="subscript"/>
                </w:rPr>
              </m:ctrlPr>
            </m:sSubPr>
            <m:e>
              <m:r>
                <w:rPr>
                  <w:rFonts w:ascii="Cambria Math" w:eastAsia="Cambria Math" w:hAnsi="Cambria Math" w:cs="Cambria Math"/>
                  <w:sz w:val="24"/>
                  <w:szCs w:val="24"/>
                  <w:vertAlign w:val="subscript"/>
                </w:rPr>
                <m:t>E</m:t>
              </m:r>
            </m:e>
            <m:sub>
              <m:r>
                <w:rPr>
                  <w:rFonts w:ascii="Cambria Math" w:eastAsia="Cambria Math" w:hAnsi="Cambria Math" w:cs="Cambria Math"/>
                  <w:sz w:val="24"/>
                  <w:szCs w:val="24"/>
                  <w:vertAlign w:val="subscript"/>
                </w:rPr>
                <m:t>g</m:t>
              </m:r>
            </m:sub>
          </m:sSub>
        </m:oMath>
      </m:oMathPara>
    </w:p>
    <w:p w14:paraId="00000047"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i/>
          <w:sz w:val="24"/>
          <w:szCs w:val="24"/>
        </w:rPr>
        <w:t>E</w:t>
      </w:r>
      <w:r>
        <w:rPr>
          <w:rFonts w:ascii="Times New Roman" w:eastAsia="Times New Roman" w:hAnsi="Times New Roman" w:cs="Times New Roman"/>
          <w:i/>
          <w:sz w:val="24"/>
          <w:szCs w:val="24"/>
          <w:vertAlign w:val="subscript"/>
        </w:rPr>
        <w:t>g</w:t>
      </w:r>
      <w:proofErr w:type="spellEnd"/>
      <w:r>
        <w:rPr>
          <w:rFonts w:ascii="Times New Roman" w:eastAsia="Times New Roman" w:hAnsi="Times New Roman" w:cs="Times New Roman"/>
          <w:sz w:val="24"/>
          <w:szCs w:val="24"/>
        </w:rPr>
        <w:t xml:space="preserve"> is the total consumed biomass of each predator and </w:t>
      </w:r>
      <w:proofErr w:type="spellStart"/>
      <w:proofErr w:type="gramStart"/>
      <w:r>
        <w:rPr>
          <w:rFonts w:ascii="Times New Roman" w:eastAsia="Times New Roman" w:hAnsi="Times New Roman" w:cs="Times New Roman"/>
          <w:i/>
          <w:sz w:val="24"/>
          <w:szCs w:val="24"/>
        </w:rPr>
        <w:t>P</w:t>
      </w:r>
      <w:r>
        <w:rPr>
          <w:rFonts w:ascii="Times New Roman" w:eastAsia="Times New Roman" w:hAnsi="Times New Roman" w:cs="Times New Roman"/>
          <w:i/>
          <w:sz w:val="24"/>
          <w:szCs w:val="24"/>
          <w:vertAlign w:val="subscript"/>
        </w:rPr>
        <w:t>g,p</w:t>
      </w:r>
      <w:proofErr w:type="spellEnd"/>
      <w:proofErr w:type="gramEnd"/>
      <w:r>
        <w:rPr>
          <w:rFonts w:ascii="Times New Roman" w:eastAsia="Times New Roman" w:hAnsi="Times New Roman" w:cs="Times New Roman"/>
          <w:sz w:val="24"/>
          <w:szCs w:val="24"/>
        </w:rPr>
        <w:t xml:space="preserve"> is the mean proportion of each predator’s diet that constitutes phytoplankton group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Atlantis’ biological forcing only operates on functional group biomass, so phytoplankton biomass was chosen over net primary production as the focal metric. Then, the proportion of each phytoplankton group biomass consumed (</w:t>
      </w:r>
      <w:r>
        <w:rPr>
          <w:rFonts w:ascii="Times New Roman" w:eastAsia="Times New Roman" w:hAnsi="Times New Roman" w:cs="Times New Roman"/>
          <w:i/>
          <w:sz w:val="24"/>
          <w:szCs w:val="24"/>
        </w:rPr>
        <w:t>P</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was calculated</w:t>
      </w:r>
    </w:p>
    <w:p w14:paraId="00000048" w14:textId="1AC281A4" w:rsidR="00921C02" w:rsidRDefault="00F238BB">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p</m:t>
              </m:r>
            </m:sub>
          </m:sSub>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nary>
                <m:naryPr>
                  <m:chr m:val="∑"/>
                  <m:limLoc m:val="undOvr"/>
                  <m:supHide m:val="1"/>
                  <m:ctrlPr>
                    <w:rPr>
                      <w:rFonts w:ascii="Cambria Math" w:eastAsia="Cambria Math" w:hAnsi="Cambria Math" w:cs="Cambria Math"/>
                      <w:i/>
                      <w:sz w:val="24"/>
                      <w:szCs w:val="24"/>
                    </w:rPr>
                  </m:ctrlPr>
                </m:naryPr>
                <m:sub>
                  <m:r>
                    <w:rPr>
                      <w:rFonts w:ascii="Cambria Math" w:eastAsia="Cambria Math" w:hAnsi="Cambria Math" w:cs="Cambria Math"/>
                      <w:sz w:val="24"/>
                      <w:szCs w:val="24"/>
                    </w:rPr>
                    <m:t>g</m:t>
                  </m:r>
                </m:sub>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g,p</m:t>
                      </m:r>
                    </m:sub>
                  </m:sSub>
                </m:e>
              </m:nary>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p</m:t>
                  </m:r>
                </m:sub>
              </m:sSub>
            </m:den>
          </m:f>
        </m:oMath>
      </m:oMathPara>
    </w:p>
    <w:p w14:paraId="00000049"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B</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is the total biomass of phytoplankton group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The relative contribution of each grazer to the consumption of phytoplankton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i/>
          <w:sz w:val="24"/>
          <w:szCs w:val="24"/>
        </w:rPr>
        <w:t>G</w:t>
      </w:r>
      <w:r>
        <w:rPr>
          <w:rFonts w:ascii="Times New Roman" w:eastAsia="Times New Roman" w:hAnsi="Times New Roman" w:cs="Times New Roman"/>
          <w:i/>
          <w:sz w:val="24"/>
          <w:szCs w:val="24"/>
          <w:vertAlign w:val="subscript"/>
        </w:rPr>
        <w:t>g,p</w:t>
      </w:r>
      <w:proofErr w:type="spellEnd"/>
      <w:proofErr w:type="gram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was calculated:</w:t>
      </w:r>
    </w:p>
    <w:p w14:paraId="0000004A" w14:textId="2C12626E" w:rsidR="00921C02" w:rsidRDefault="00F238BB">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G</m:t>
              </m:r>
            </m:e>
            <m:sub>
              <m:r>
                <w:rPr>
                  <w:rFonts w:ascii="Cambria Math" w:eastAsia="Cambria Math" w:hAnsi="Cambria Math" w:cs="Cambria Math"/>
                  <w:sz w:val="24"/>
                  <w:szCs w:val="24"/>
                </w:rPr>
                <m:t>g,p</m:t>
              </m:r>
            </m:sub>
          </m:sSub>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g,p</m:t>
                  </m:r>
                </m:sub>
              </m:sSub>
            </m:num>
            <m:den>
              <m:nary>
                <m:naryPr>
                  <m:chr m:val="∑"/>
                  <m:limLoc m:val="undOvr"/>
                  <m:supHide m:val="1"/>
                  <m:ctrlPr>
                    <w:rPr>
                      <w:rFonts w:ascii="Cambria Math" w:eastAsia="Cambria Math" w:hAnsi="Cambria Math" w:cs="Cambria Math"/>
                      <w:i/>
                      <w:sz w:val="24"/>
                      <w:szCs w:val="24"/>
                    </w:rPr>
                  </m:ctrlPr>
                </m:naryPr>
                <m:sub>
                  <m:r>
                    <w:rPr>
                      <w:rFonts w:ascii="Cambria Math" w:eastAsia="Cambria Math" w:hAnsi="Cambria Math" w:cs="Cambria Math"/>
                      <w:sz w:val="24"/>
                      <w:szCs w:val="24"/>
                    </w:rPr>
                    <m:t>g</m:t>
                  </m:r>
                </m:sub>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g,p</m:t>
                      </m:r>
                    </m:sub>
                  </m:sSub>
                </m:e>
              </m:nary>
            </m:den>
          </m:f>
        </m:oMath>
      </m:oMathPara>
    </w:p>
    <w:p w14:paraId="0000004B"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G </w:t>
      </w:r>
      <w:r>
        <w:rPr>
          <w:rFonts w:ascii="Times New Roman" w:eastAsia="Times New Roman" w:hAnsi="Times New Roman" w:cs="Times New Roman"/>
          <w:sz w:val="24"/>
          <w:szCs w:val="24"/>
        </w:rPr>
        <w:t xml:space="preserve">were calculated on each 5-day time step. </w:t>
      </w:r>
    </w:p>
    <w:p w14:paraId="0000004C" w14:textId="055B9012"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t>The contribution of each settling phytoplankton group towards total sediment deposition is not tracked within Atlantis outputs. In order to estimate it, the deposition flux for each functional group attributable to passive sinking alone was calculated. The biomass flux of sinking phytoplankton (</w:t>
      </w:r>
      <w:proofErr w:type="spellStart"/>
      <w:r>
        <w:rPr>
          <w:rFonts w:ascii="Times New Roman" w:eastAsia="Times New Roman" w:hAnsi="Times New Roman" w:cs="Times New Roman"/>
          <w:i/>
          <w:sz w:val="24"/>
          <w:szCs w:val="24"/>
        </w:rPr>
        <w:t>F</w:t>
      </w:r>
      <w:r>
        <w:rPr>
          <w:rFonts w:ascii="Times New Roman" w:eastAsia="Times New Roman" w:hAnsi="Times New Roman" w:cs="Times New Roman"/>
          <w:i/>
          <w:sz w:val="24"/>
          <w:szCs w:val="24"/>
          <w:vertAlign w:val="subscript"/>
        </w:rPr>
        <w:t>p</w:t>
      </w:r>
      <w:proofErr w:type="spellEnd"/>
      <w:r>
        <w:rPr>
          <w:rFonts w:ascii="Times New Roman" w:eastAsia="Times New Roman" w:hAnsi="Times New Roman" w:cs="Times New Roman"/>
          <w:sz w:val="24"/>
          <w:szCs w:val="24"/>
        </w:rPr>
        <w:t>) used in Atlantis from one box layer to the one below is calculated as</w:t>
      </w:r>
      <w:r w:rsidR="00EC1F03">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p</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where </w:t>
      </w:r>
      <w:r>
        <w:rPr>
          <w:rFonts w:ascii="Times New Roman" w:eastAsia="Times New Roman" w:hAnsi="Times New Roman" w:cs="Times New Roman"/>
          <w:i/>
          <w:sz w:val="24"/>
          <w:szCs w:val="24"/>
        </w:rPr>
        <w:t>W</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is the sinking velocity of phytoplankton, and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is the horizontal area of the box. Thus the proportion of each phytoplankton sinking from any given pelagic layer (</w:t>
      </w:r>
      <w:proofErr w:type="spellStart"/>
      <w:r>
        <w:rPr>
          <w:rFonts w:ascii="Times New Roman" w:eastAsia="Times New Roman" w:hAnsi="Times New Roman" w:cs="Times New Roman"/>
          <w:i/>
          <w:sz w:val="24"/>
          <w:szCs w:val="24"/>
        </w:rPr>
        <w:t>D</w:t>
      </w:r>
      <w:r>
        <w:rPr>
          <w:rFonts w:ascii="Times New Roman" w:eastAsia="Times New Roman" w:hAnsi="Times New Roman" w:cs="Times New Roman"/>
          <w:i/>
          <w:sz w:val="24"/>
          <w:szCs w:val="24"/>
          <w:vertAlign w:val="subscript"/>
        </w:rPr>
        <w:t>box,p</w:t>
      </w:r>
      <w:proofErr w:type="spellEnd"/>
      <w:r>
        <w:rPr>
          <w:rFonts w:ascii="Times New Roman" w:eastAsia="Times New Roman" w:hAnsi="Times New Roman" w:cs="Times New Roman"/>
          <w:sz w:val="24"/>
          <w:szCs w:val="24"/>
        </w:rPr>
        <w:t xml:space="preserve">) can be calculated as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box,p</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p</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p</m:t>
                </m:r>
              </m:sub>
            </m:sSub>
            <m:r>
              <w:rPr>
                <w:rFonts w:ascii="Cambria Math" w:eastAsia="Cambria Math" w:hAnsi="Cambria Math" w:cs="Cambria Math"/>
                <w:sz w:val="24"/>
                <w:szCs w:val="24"/>
              </w:rPr>
              <m:t>V</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p</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box</m:t>
            </m:r>
          </m:sub>
        </m:sSub>
      </m:oMath>
      <w:r>
        <w:rPr>
          <w:rFonts w:ascii="Times New Roman" w:eastAsia="Times New Roman" w:hAnsi="Times New Roman" w:cs="Times New Roman"/>
          <w:sz w:val="24"/>
          <w:szCs w:val="24"/>
        </w:rPr>
        <w:t xml:space="preserve"> , where </w:t>
      </w:r>
      <w:r>
        <w:rPr>
          <w:rFonts w:ascii="Times New Roman" w:eastAsia="Times New Roman" w:hAnsi="Times New Roman" w:cs="Times New Roman"/>
          <w:i/>
          <w:sz w:val="24"/>
          <w:szCs w:val="24"/>
        </w:rPr>
        <w:t>V</w:t>
      </w:r>
      <w:r>
        <w:rPr>
          <w:rFonts w:ascii="Times New Roman" w:eastAsia="Times New Roman" w:hAnsi="Times New Roman" w:cs="Times New Roman"/>
          <w:sz w:val="24"/>
          <w:szCs w:val="24"/>
        </w:rPr>
        <w:t xml:space="preserve"> is the box volume and </w:t>
      </w:r>
      <w:proofErr w:type="spellStart"/>
      <w:r>
        <w:rPr>
          <w:rFonts w:ascii="Times New Roman" w:eastAsia="Times New Roman" w:hAnsi="Times New Roman" w:cs="Times New Roman"/>
          <w:i/>
          <w:sz w:val="24"/>
          <w:szCs w:val="24"/>
        </w:rPr>
        <w:t>Z</w:t>
      </w:r>
      <w:r>
        <w:rPr>
          <w:rFonts w:ascii="Times New Roman" w:eastAsia="Times New Roman" w:hAnsi="Times New Roman" w:cs="Times New Roman"/>
          <w:i/>
          <w:sz w:val="24"/>
          <w:szCs w:val="24"/>
          <w:vertAlign w:val="subscript"/>
        </w:rPr>
        <w:t>box</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is the depth of the pelagic layer. </w:t>
      </w:r>
    </w:p>
    <w:p w14:paraId="0000004D"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sdt>
        <w:sdtPr>
          <w:tag w:val="goog_rdk_14"/>
          <w:id w:val="1992979590"/>
        </w:sdtPr>
        <w:sdtContent>
          <w:commentRangeStart w:id="65"/>
        </w:sdtContent>
      </w:sdt>
      <w:sdt>
        <w:sdtPr>
          <w:tag w:val="goog_rdk_15"/>
          <w:id w:val="-2082669524"/>
        </w:sdtPr>
        <w:sdtContent>
          <w:commentRangeStart w:id="66"/>
        </w:sdtContent>
      </w:sdt>
      <w:r>
        <w:rPr>
          <w:rFonts w:ascii="Times New Roman" w:eastAsia="Times New Roman" w:hAnsi="Times New Roman" w:cs="Times New Roman"/>
          <w:sz w:val="28"/>
          <w:szCs w:val="28"/>
        </w:rPr>
        <w:t>. Results</w:t>
      </w:r>
      <w:commentRangeEnd w:id="65"/>
      <w:r>
        <w:commentReference w:id="65"/>
      </w:r>
      <w:commentRangeEnd w:id="66"/>
      <w:r>
        <w:commentReference w:id="66"/>
      </w:r>
    </w:p>
    <w:p w14:paraId="0000004E"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 Upscaling Assessment</w:t>
      </w:r>
    </w:p>
    <w:p w14:paraId="0000004F" w14:textId="77777777" w:rsidR="00921C02" w:rsidRDefault="00E75778">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4.1.1 Physical Forcing</w:t>
      </w:r>
    </w:p>
    <w:p w14:paraId="00000050" w14:textId="4D50F429"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was able to reproduce many of the region’s broad circulation characteristics observed in GLORYS12V1 (Figure 2). Given that </w:t>
      </w:r>
      <w:del w:id="67" w:author="Vincent S. Saba" w:date="2022-04-21T19:26:00Z">
        <w:r w:rsidDel="00687D47">
          <w:rPr>
            <w:rFonts w:ascii="Times New Roman" w:eastAsia="Times New Roman" w:hAnsi="Times New Roman" w:cs="Times New Roman"/>
            <w:sz w:val="24"/>
            <w:szCs w:val="24"/>
          </w:rPr>
          <w:delText xml:space="preserve">NUESv2 </w:delText>
        </w:r>
      </w:del>
      <w:ins w:id="68" w:author="Vincent S. Saba" w:date="2022-04-21T19:26:00Z">
        <w:r w:rsidR="00687D47">
          <w:rPr>
            <w:rFonts w:ascii="Times New Roman" w:eastAsia="Times New Roman" w:hAnsi="Times New Roman" w:cs="Times New Roman"/>
            <w:sz w:val="24"/>
            <w:szCs w:val="24"/>
          </w:rPr>
          <w:t xml:space="preserve">NEUSv2 </w:t>
        </w:r>
      </w:ins>
      <w:r>
        <w:rPr>
          <w:rFonts w:ascii="Times New Roman" w:eastAsia="Times New Roman" w:hAnsi="Times New Roman" w:cs="Times New Roman"/>
          <w:sz w:val="24"/>
          <w:szCs w:val="24"/>
        </w:rPr>
        <w:t xml:space="preserve">uses only 151 faces to define circulation, it was not expected that NEUSv2 could reproduce circulation features on scales smaller than its boxes. However, verifying broad circulation patterns ensures that nutrients, detrital pools, and passively transported functional groups behave realistically. </w:t>
      </w:r>
    </w:p>
    <w:p w14:paraId="00000051" w14:textId="77777777" w:rsidR="00921C02" w:rsidRDefault="00E75778">
      <w:pPr>
        <w:spacing w:line="480" w:lineRule="auto"/>
        <w:jc w:val="center"/>
        <w:rPr>
          <w:rFonts w:ascii="Times New Roman" w:eastAsia="Times New Roman" w:hAnsi="Times New Roman" w:cs="Times New Roman"/>
          <w:sz w:val="24"/>
          <w:szCs w:val="24"/>
        </w:rPr>
      </w:pPr>
      <w:r>
        <w:rPr>
          <w:noProof/>
          <w:sz w:val="24"/>
          <w:szCs w:val="24"/>
        </w:rPr>
        <w:drawing>
          <wp:inline distT="114300" distB="114300" distL="114300" distR="114300" wp14:anchorId="555B30AD" wp14:editId="26672EE5">
            <wp:extent cx="3890963" cy="3890963"/>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890963" cy="3890963"/>
                    </a:xfrm>
                    <a:prstGeom prst="rect">
                      <a:avLst/>
                    </a:prstGeom>
                    <a:ln/>
                  </pic:spPr>
                </pic:pic>
              </a:graphicData>
            </a:graphic>
          </wp:inline>
        </w:drawing>
      </w:r>
    </w:p>
    <w:p w14:paraId="00000052" w14:textId="77777777" w:rsidR="00921C02" w:rsidRDefault="00E7577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i/>
        </w:rPr>
        <w:t>Figure 2: The mean flow speed and direction is shown for each NEUSv2 face based on the day-of-year climatological forcing. Line colors show the flow speed (cm s</w:t>
      </w:r>
      <w:r>
        <w:rPr>
          <w:rFonts w:ascii="Times New Roman" w:eastAsia="Times New Roman" w:hAnsi="Times New Roman" w:cs="Times New Roman"/>
          <w:i/>
          <w:vertAlign w:val="superscript"/>
        </w:rPr>
        <w:t>-1</w:t>
      </w:r>
      <w:r>
        <w:rPr>
          <w:rFonts w:ascii="Times New Roman" w:eastAsia="Times New Roman" w:hAnsi="Times New Roman" w:cs="Times New Roman"/>
          <w:i/>
        </w:rPr>
        <w:t>) and arrows show the direction of the flow across each face. Boxes shaded in gray are boundary boxes.</w:t>
      </w:r>
    </w:p>
    <w:p w14:paraId="00000053" w14:textId="77777777" w:rsidR="00921C02" w:rsidRDefault="00921C02">
      <w:pPr>
        <w:spacing w:line="480" w:lineRule="auto"/>
        <w:ind w:firstLine="720"/>
        <w:jc w:val="both"/>
        <w:rPr>
          <w:rFonts w:ascii="Times New Roman" w:eastAsia="Times New Roman" w:hAnsi="Times New Roman" w:cs="Times New Roman"/>
          <w:sz w:val="24"/>
          <w:szCs w:val="24"/>
        </w:rPr>
      </w:pPr>
    </w:p>
    <w:p w14:paraId="51D24007" w14:textId="2CC2A613" w:rsidR="009F6DD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mid-Atlantic Bight (MAB), cross-shelf faces correctly show a southerly surface flow of 2 to 6 cm 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which is consistent with observations </w:t>
      </w:r>
      <w:r w:rsidR="003241CC">
        <w:rPr>
          <w:rFonts w:ascii="Times New Roman" w:eastAsia="Times New Roman" w:hAnsi="Times New Roman" w:cs="Times New Roman"/>
          <w:sz w:val="24"/>
          <w:szCs w:val="24"/>
        </w:rPr>
        <w:fldChar w:fldCharType="begin" w:fldLock="1"/>
      </w:r>
      <w:r w:rsidR="003241CC">
        <w:rPr>
          <w:rFonts w:ascii="Times New Roman" w:eastAsia="Times New Roman" w:hAnsi="Times New Roman" w:cs="Times New Roman"/>
          <w:sz w:val="24"/>
          <w:szCs w:val="24"/>
        </w:rPr>
        <w:instrText>ADDIN CSL_CITATION {"citationItems":[{"id":"ITEM-1","itemData":{"DOI":"10.1175/2007JPO3768.1","author":[{"dropping-particle":"","family":"Lentz","given":"Steven J","non-dropping-particle":"","parse-names":false,"suffix":""}],"container-title":"Journal of Physical Oceanography","id":"ITEM-1","issue":"6","issued":{"date-parts":[["2008"]]},"page":"1203-1221","title":"Observations and a Model of the Mean Circulation over the Middle Atlantic Bight","type":"article-journal","volume":"38"},"uris":["http://www.mendeley.com/documents/?uuid=ed8a0752-3ee7-4534-96c3-e06b4e3c5954"]}],"mendeley":{"formattedCitation":"(Lentz, 2008)","plainTextFormattedCitation":"(Lentz, 2008)","previouslyFormattedCitation":"(Lentz, 2008)"},"properties":{"noteIndex":0},"schema":"https://github.com/citation-style-language/schema/raw/master/csl-citation.json"}</w:instrText>
      </w:r>
      <w:r w:rsidR="003241CC">
        <w:rPr>
          <w:rFonts w:ascii="Times New Roman" w:eastAsia="Times New Roman" w:hAnsi="Times New Roman" w:cs="Times New Roman"/>
          <w:sz w:val="24"/>
          <w:szCs w:val="24"/>
        </w:rPr>
        <w:fldChar w:fldCharType="separate"/>
      </w:r>
      <w:r w:rsidR="003241CC" w:rsidRPr="003241CC">
        <w:rPr>
          <w:rFonts w:ascii="Times New Roman" w:eastAsia="Times New Roman" w:hAnsi="Times New Roman" w:cs="Times New Roman"/>
          <w:noProof/>
          <w:sz w:val="24"/>
          <w:szCs w:val="24"/>
        </w:rPr>
        <w:t>(Lentz, 2008)</w:t>
      </w:r>
      <w:r w:rsidR="003241C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Surface horizontal fluxes were most variable in </w:t>
      </w:r>
      <w:ins w:id="69" w:author="Vincent S. Saba" w:date="2022-04-21T19:29:00Z">
        <w:r w:rsidR="00687D47">
          <w:rPr>
            <w:rFonts w:ascii="Times New Roman" w:eastAsia="Times New Roman" w:hAnsi="Times New Roman" w:cs="Times New Roman"/>
            <w:sz w:val="24"/>
            <w:szCs w:val="24"/>
          </w:rPr>
          <w:t>s</w:t>
        </w:r>
      </w:ins>
      <w:del w:id="70" w:author="Vincent S. Saba" w:date="2022-04-21T19:29:00Z">
        <w:r w:rsidDel="00687D4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pring (1.58 cm 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SD) and least in </w:t>
      </w:r>
      <w:ins w:id="71" w:author="Vincent S. Saba" w:date="2022-04-21T19:29:00Z">
        <w:r w:rsidR="00687D47">
          <w:rPr>
            <w:rFonts w:ascii="Times New Roman" w:eastAsia="Times New Roman" w:hAnsi="Times New Roman" w:cs="Times New Roman"/>
            <w:sz w:val="24"/>
            <w:szCs w:val="24"/>
          </w:rPr>
          <w:t>s</w:t>
        </w:r>
      </w:ins>
      <w:del w:id="72" w:author="Vincent S. Saba" w:date="2022-04-21T19:29:00Z">
        <w:r w:rsidDel="00687D4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ummer (1.44 cm 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SD). An unusually large northward flow enters along the short faces in the southern MAB. Although the Gulf Stream is typically more offshore</w:t>
      </w:r>
      <w:r w:rsidR="003241CC">
        <w:rPr>
          <w:rFonts w:ascii="Times New Roman" w:eastAsia="Times New Roman" w:hAnsi="Times New Roman" w:cs="Times New Roman"/>
          <w:sz w:val="24"/>
          <w:szCs w:val="24"/>
        </w:rPr>
        <w:t xml:space="preserve"> </w:t>
      </w:r>
      <w:r w:rsidR="003241CC">
        <w:rPr>
          <w:rFonts w:ascii="Times New Roman" w:eastAsia="Times New Roman" w:hAnsi="Times New Roman" w:cs="Times New Roman"/>
          <w:sz w:val="24"/>
          <w:szCs w:val="24"/>
        </w:rPr>
        <w:fldChar w:fldCharType="begin" w:fldLock="1"/>
      </w:r>
      <w:r w:rsidR="003241CC">
        <w:rPr>
          <w:rFonts w:ascii="Times New Roman" w:eastAsia="Times New Roman" w:hAnsi="Times New Roman" w:cs="Times New Roman"/>
          <w:sz w:val="24"/>
          <w:szCs w:val="24"/>
        </w:rPr>
        <w:instrText>ADDIN CSL_CITATION {"citationItems":[{"id":"ITEM-1","itemData":{"DOI":"10.1175/1520-0485(2002)031&lt;3516:GSVAOA&gt;2.0.CO;2","ISSN":"0022-3670","author":[{"dropping-particle":"","family":"Frankignoul","given":"Claude","non-dropping-particle":"","parse-names":false,"suffix":""},{"dropping-particle":"","family":"Coëtlogon","given":"Gaelle","non-dropping-particle":"de","parse-names":false,"suffix":""},{"dropping-particle":"","family":"Joyce","given":"Terrence M.","non-dropping-particle":"","parse-names":false,"suffix":""},{"dropping-particle":"","family":"Dong","given":"Shenfu","non-dropping-particle":"","parse-names":false,"suffix":""}],"container-title":"Journal of Physical Oceanography","id":"ITEM-1","issue":"12","issued":{"date-parts":[["2001","12"]]},"page":"3516-3529","title":"Gulf Stream Variability and Ocean–Atmosphere Interactions*","type":"article-journal","volume":"31"},"uris":["http://www.mendeley.com/documents/?uuid=b26af8e6-f867-43d6-9525-e1d38e87b5a9"]}],"mendeley":{"formattedCitation":"(Frankignoul et al., 2001)","plainTextFormattedCitation":"(Frankignoul et al., 2001)","previouslyFormattedCitation":"(Frankignoul et al., 2001)"},"properties":{"noteIndex":0},"schema":"https://github.com/citation-style-language/schema/raw/master/csl-citation.json"}</w:instrText>
      </w:r>
      <w:r w:rsidR="003241CC">
        <w:rPr>
          <w:rFonts w:ascii="Times New Roman" w:eastAsia="Times New Roman" w:hAnsi="Times New Roman" w:cs="Times New Roman"/>
          <w:sz w:val="24"/>
          <w:szCs w:val="24"/>
        </w:rPr>
        <w:fldChar w:fldCharType="separate"/>
      </w:r>
      <w:r w:rsidR="003241CC" w:rsidRPr="003241CC">
        <w:rPr>
          <w:rFonts w:ascii="Times New Roman" w:eastAsia="Times New Roman" w:hAnsi="Times New Roman" w:cs="Times New Roman"/>
          <w:noProof/>
          <w:sz w:val="24"/>
          <w:szCs w:val="24"/>
        </w:rPr>
        <w:t>(Frankignoul et al., 2001)</w:t>
      </w:r>
      <w:r w:rsidR="003241C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a strong northward flow component</w:t>
      </w:r>
      <w:ins w:id="73" w:author="Vincent S. Saba" w:date="2022-04-21T19:30:00Z">
        <w:r w:rsidR="00687D47">
          <w:rPr>
            <w:rFonts w:ascii="Times New Roman" w:eastAsia="Times New Roman" w:hAnsi="Times New Roman" w:cs="Times New Roman"/>
            <w:sz w:val="24"/>
            <w:szCs w:val="24"/>
            <w:highlight w:val="white"/>
          </w:rPr>
          <w:t xml:space="preserve"> where the Gulf Stream separates from the coastline</w:t>
        </w:r>
      </w:ins>
      <w:r>
        <w:rPr>
          <w:rFonts w:ascii="Times New Roman" w:eastAsia="Times New Roman" w:hAnsi="Times New Roman" w:cs="Times New Roman"/>
          <w:sz w:val="24"/>
          <w:szCs w:val="24"/>
          <w:highlight w:val="white"/>
        </w:rPr>
        <w:t xml:space="preserve"> </w:t>
      </w:r>
      <w:commentRangeStart w:id="74"/>
      <w:r>
        <w:rPr>
          <w:rFonts w:ascii="Times New Roman" w:eastAsia="Times New Roman" w:hAnsi="Times New Roman" w:cs="Times New Roman"/>
          <w:sz w:val="24"/>
          <w:szCs w:val="24"/>
          <w:highlight w:val="white"/>
        </w:rPr>
        <w:t>in those few GLORYS caused a large flux</w:t>
      </w:r>
      <w:commentRangeEnd w:id="74"/>
      <w:r w:rsidR="00BF51A7">
        <w:rPr>
          <w:rStyle w:val="CommentReference"/>
        </w:rPr>
        <w:commentReference w:id="74"/>
      </w:r>
      <w:r>
        <w:rPr>
          <w:rFonts w:ascii="Times New Roman" w:eastAsia="Times New Roman" w:hAnsi="Times New Roman" w:cs="Times New Roman"/>
          <w:sz w:val="24"/>
          <w:szCs w:val="24"/>
          <w:highlight w:val="white"/>
        </w:rPr>
        <w:t>.</w:t>
      </w:r>
    </w:p>
    <w:p w14:paraId="00000055" w14:textId="0D441C2F"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Typically, surface circulation is cyclonic in the GOM and anticyclonic over GB </w:t>
      </w:r>
      <w:r w:rsidR="003241CC">
        <w:rPr>
          <w:rFonts w:ascii="Times New Roman" w:eastAsia="Times New Roman" w:hAnsi="Times New Roman" w:cs="Times New Roman"/>
          <w:sz w:val="24"/>
          <w:szCs w:val="24"/>
        </w:rPr>
        <w:fldChar w:fldCharType="begin" w:fldLock="1"/>
      </w:r>
      <w:r w:rsidR="003241CC">
        <w:rPr>
          <w:rFonts w:ascii="Times New Roman" w:eastAsia="Times New Roman" w:hAnsi="Times New Roman" w:cs="Times New Roman"/>
          <w:sz w:val="24"/>
          <w:szCs w:val="24"/>
        </w:rPr>
        <w:instrText>ADDIN CSL_CITATION {"citationItems":[{"id":"ITEM-1","itemData":{"DOI":"10.1016/j.dsr2.2005.06.033","ISSN":"09670645","author":[{"dropping-particle":"","family":"Pettigrew","given":"Neal R.","non-dropping-particle":"","parse-names":false,"suffix":""},{"dropping-particle":"","family":"Churchill","given":"James H.","non-dropping-particle":"","parse-names":false,"suffix":""},{"dropping-particle":"","family":"Janzen","given":"Carol D.","non-dropping-particle":"","parse-names":false,"suffix":""},{"dropping-particle":"","family":"Mangum","given":"Linda J.","non-dropping-particle":"","parse-names":false,"suffix":""},{"dropping-particle":"","family":"Signell","given":"Richard P.","non-dropping-particle":"","parse-names":false,"suffix":""},{"dropping-particle":"","family":"Thomas","given":"Andrew C.","non-dropping-particle":"","parse-names":false,"suffix":""},{"dropping-particle":"","family":"Townsend","given":"David W.","non-dropping-particle":"","parse-names":false,"suffix":""},{"dropping-particle":"","family":"Wallinga","given":"John P.","non-dropping-particle":"","parse-names":false,"suffix":""},{"dropping-particle":"","family":"Xue","given":"Huijie","non-dropping-particle":"","parse-names":false,"suffix":""}],"container-title":"Deep Sea Research Part II: Topical Studies in Oceanography","id":"ITEM-1","issue":"19-21","issued":{"date-parts":[["2005","9"]]},"page":"2369-2391","title":"The kinematic and hydrographic structure of the Gulf of Maine Coastal Current","type":"article-journal","volume":"52"},"uris":["http://www.mendeley.com/documents/?uuid=5ff5ba9f-00be-47c2-9595-7a9f9134456d"]}],"mendeley":{"formattedCitation":"(Pettigrew et al., 2005)","plainTextFormattedCitation":"(Pettigrew et al., 2005)","previouslyFormattedCitation":"(Pettigrew et al., 2005)"},"properties":{"noteIndex":0},"schema":"https://github.com/citation-style-language/schema/raw/master/csl-citation.json"}</w:instrText>
      </w:r>
      <w:r w:rsidR="003241CC">
        <w:rPr>
          <w:rFonts w:ascii="Times New Roman" w:eastAsia="Times New Roman" w:hAnsi="Times New Roman" w:cs="Times New Roman"/>
          <w:sz w:val="24"/>
          <w:szCs w:val="24"/>
        </w:rPr>
        <w:fldChar w:fldCharType="separate"/>
      </w:r>
      <w:r w:rsidR="003241CC" w:rsidRPr="003241CC">
        <w:rPr>
          <w:rFonts w:ascii="Times New Roman" w:eastAsia="Times New Roman" w:hAnsi="Times New Roman" w:cs="Times New Roman"/>
          <w:noProof/>
          <w:sz w:val="24"/>
          <w:szCs w:val="24"/>
        </w:rPr>
        <w:t>(Pettigrew et al., 2005)</w:t>
      </w:r>
      <w:r w:rsidR="003241C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While NEUSv2 was able to capture this pattern in GB, the simulated GOM circulation showed a flow reversal in the coastal boxes. GOM surface and slope water typically enters through the Northeast Channel (NEC) and exits in the Great South Channel (Figure 1) or around the northeastern flank of GB </w:t>
      </w:r>
      <w:r w:rsidR="003241CC">
        <w:rPr>
          <w:rFonts w:ascii="Times New Roman" w:eastAsia="Times New Roman" w:hAnsi="Times New Roman" w:cs="Times New Roman"/>
          <w:sz w:val="24"/>
          <w:szCs w:val="24"/>
        </w:rPr>
        <w:fldChar w:fldCharType="begin" w:fldLock="1"/>
      </w:r>
      <w:r w:rsidR="003241CC">
        <w:rPr>
          <w:rFonts w:ascii="Times New Roman" w:eastAsia="Times New Roman" w:hAnsi="Times New Roman" w:cs="Times New Roman"/>
          <w:sz w:val="24"/>
          <w:szCs w:val="24"/>
        </w:rPr>
        <w:instrText>ADDIN CSL_CITATION {"citationItems":[{"id":"ITEM-1","itemData":{"author":[{"dropping-particle":"","family":"Brooks","given":"David A","non-dropping-particle":"","parse-names":false,"suffix":""}],"container-title":"Journal of Geophysical Research","id":"ITEM-1","issue":"C3","issued":{"date-parts":[["1985"]]},"page":"4687-4705","title":"Vernal Circulation in the Gulf of Maine","type":"article-journal","volume":"90"},"uris":["http://www.mendeley.com/documents/?uuid=04aeffb8-0f4e-49d6-87c3-bbaa4d880d66"]}],"mendeley":{"formattedCitation":"(Brooks, 1985)","plainTextFormattedCitation":"(Brooks, 1985)","previouslyFormattedCitation":"(Brooks, 1985)"},"properties":{"noteIndex":0},"schema":"https://github.com/citation-style-language/schema/raw/master/csl-citation.json"}</w:instrText>
      </w:r>
      <w:r w:rsidR="003241CC">
        <w:rPr>
          <w:rFonts w:ascii="Times New Roman" w:eastAsia="Times New Roman" w:hAnsi="Times New Roman" w:cs="Times New Roman"/>
          <w:sz w:val="24"/>
          <w:szCs w:val="24"/>
        </w:rPr>
        <w:fldChar w:fldCharType="separate"/>
      </w:r>
      <w:r w:rsidR="003241CC" w:rsidRPr="003241CC">
        <w:rPr>
          <w:rFonts w:ascii="Times New Roman" w:eastAsia="Times New Roman" w:hAnsi="Times New Roman" w:cs="Times New Roman"/>
          <w:noProof/>
          <w:sz w:val="24"/>
          <w:szCs w:val="24"/>
        </w:rPr>
        <w:t>(Brooks, 1985)</w:t>
      </w:r>
      <w:r w:rsidR="003241C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NEUSv2 correctly captured the influx of surface water northwest into the GOM through the </w:t>
      </w:r>
      <w:commentRangeStart w:id="75"/>
      <w:r>
        <w:rPr>
          <w:rFonts w:ascii="Times New Roman" w:eastAsia="Times New Roman" w:hAnsi="Times New Roman" w:cs="Times New Roman"/>
          <w:sz w:val="24"/>
          <w:szCs w:val="24"/>
        </w:rPr>
        <w:t xml:space="preserve">Labrador shelf </w:t>
      </w:r>
      <w:commentRangeEnd w:id="75"/>
      <w:r w:rsidR="00347945">
        <w:rPr>
          <w:rStyle w:val="CommentReference"/>
        </w:rPr>
        <w:commentReference w:id="75"/>
      </w:r>
      <w:r>
        <w:rPr>
          <w:rFonts w:ascii="Times New Roman" w:eastAsia="Times New Roman" w:hAnsi="Times New Roman" w:cs="Times New Roman"/>
          <w:sz w:val="24"/>
          <w:szCs w:val="24"/>
        </w:rPr>
        <w:t xml:space="preserve">and the Northeast Channel, as well as the surface and mid-depth southwest flow through the South Channel. In the NEC, a deep water counter-current is present </w:t>
      </w:r>
      <w:r w:rsidR="003241CC">
        <w:rPr>
          <w:rFonts w:ascii="Times New Roman" w:eastAsia="Times New Roman" w:hAnsi="Times New Roman" w:cs="Times New Roman"/>
          <w:sz w:val="24"/>
          <w:szCs w:val="24"/>
        </w:rPr>
        <w:fldChar w:fldCharType="begin" w:fldLock="1"/>
      </w:r>
      <w:r w:rsidR="007849B7">
        <w:rPr>
          <w:rFonts w:ascii="Times New Roman" w:eastAsia="Times New Roman" w:hAnsi="Times New Roman" w:cs="Times New Roman"/>
          <w:sz w:val="24"/>
          <w:szCs w:val="24"/>
        </w:rPr>
        <w:instrText>ADDIN CSL_CITATION {"citationItems":[{"id":"ITEM-1","itemData":{"DOI":"10.1029/2018JC014308","ISSN":"2169-9275","author":[{"dropping-particle":"","family":"Zhang","given":"Shuwen","non-dropping-particle":"","parse-names":false,"suffix":""},{"dropping-particle":"","family":"Stock","given":"Charles A.","non-dropping-particle":"","parse-names":false,"suffix":""},{"dropping-particle":"","family":"Curchitser","given":"Enrique N.","non-dropping-particle":"","parse-names":false,"suffix":""},{"dropping-particle":"","family":"Dussin","given":"Raphael","non-dropping-particle":"","parse-names":false,"suffix":""}],"container-title":"Journal of Geophysical Research: Oceans","id":"ITEM-1","issue":"5","issued":{"date-parts":[["2019","5","2"]]},"page":"2969-2991","title":"A Numerical Model Analysis of the Mean and Seasonal Nitrogen Budget on the Northeast U.S. Shelf","type":"article-journal","volume":"124"},"uris":["http://www.mendeley.com/documents/?uuid=dec2c0e1-c290-404b-9417-045bc23cafec"]}],"mendeley":{"formattedCitation":"(Zhang et al., 2019)","plainTextFormattedCitation":"(Zhang et al., 2019)","previouslyFormattedCitation":"(Zhang et al., 2019)"},"properties":{"noteIndex":0},"schema":"https://github.com/citation-style-language/schema/raw/master/csl-citation.json"}</w:instrText>
      </w:r>
      <w:r w:rsidR="003241CC">
        <w:rPr>
          <w:rFonts w:ascii="Times New Roman" w:eastAsia="Times New Roman" w:hAnsi="Times New Roman" w:cs="Times New Roman"/>
          <w:sz w:val="24"/>
          <w:szCs w:val="24"/>
        </w:rPr>
        <w:fldChar w:fldCharType="separate"/>
      </w:r>
      <w:r w:rsidR="003241CC" w:rsidRPr="003241CC">
        <w:rPr>
          <w:rFonts w:ascii="Times New Roman" w:eastAsia="Times New Roman" w:hAnsi="Times New Roman" w:cs="Times New Roman"/>
          <w:noProof/>
          <w:sz w:val="24"/>
          <w:szCs w:val="24"/>
        </w:rPr>
        <w:t>(Zhang et al., 2019)</w:t>
      </w:r>
      <w:r w:rsidR="003241C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while it is not possible to reproduce this given the resolution of NEUSv2, it might explain the southeast flow in the deepest layer of the NEC box. The coastal cyclonic flow in the GOM was not resolved in NEUSv2 given its sparse face density. The influence of circulation on phytoplankton is already captured in the satellite data, thus possible discrepancies in NEUSv2’s circulation should not strongly influence lower trophic level dynamics. </w:t>
      </w:r>
    </w:p>
    <w:p w14:paraId="00000056" w14:textId="64E3E880"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box geometry of NEUSv2 allows for a better approximation of the GLORYS12V1 temperature</w:t>
      </w:r>
      <w:r w:rsidR="00922ED3">
        <w:rPr>
          <w:rFonts w:ascii="Times New Roman" w:eastAsia="Times New Roman" w:hAnsi="Times New Roman" w:cs="Times New Roman"/>
          <w:sz w:val="24"/>
          <w:szCs w:val="24"/>
        </w:rPr>
        <w:t xml:space="preserve"> (Figure 3)</w:t>
      </w:r>
      <w:r>
        <w:rPr>
          <w:rFonts w:ascii="Times New Roman" w:eastAsia="Times New Roman" w:hAnsi="Times New Roman" w:cs="Times New Roman"/>
          <w:sz w:val="24"/>
          <w:szCs w:val="24"/>
        </w:rPr>
        <w:t xml:space="preserve"> and salinity</w:t>
      </w:r>
      <w:r w:rsidR="00922ED3">
        <w:rPr>
          <w:rFonts w:ascii="Times New Roman" w:eastAsia="Times New Roman" w:hAnsi="Times New Roman" w:cs="Times New Roman"/>
          <w:sz w:val="24"/>
          <w:szCs w:val="24"/>
        </w:rPr>
        <w:t xml:space="preserve"> (Figure 4)</w:t>
      </w:r>
      <w:r>
        <w:rPr>
          <w:rFonts w:ascii="Times New Roman" w:eastAsia="Times New Roman" w:hAnsi="Times New Roman" w:cs="Times New Roman"/>
          <w:sz w:val="24"/>
          <w:szCs w:val="24"/>
        </w:rPr>
        <w:t xml:space="preserve"> patterns than it does for circulation, as boxes are based largely on bathymetric features. The expectation was that NEUSv2’s box geometry and the upscaling process did not inhibit its ability to resolve seasonal patterns and spatial patterns at scales at or larger than its boxes.  NEUSv2’s surface layer (0-50m) resolved the cross-shelf temperature </w:t>
      </w:r>
      <w:r>
        <w:rPr>
          <w:rFonts w:ascii="Times New Roman" w:eastAsia="Times New Roman" w:hAnsi="Times New Roman" w:cs="Times New Roman"/>
          <w:sz w:val="24"/>
          <w:szCs w:val="24"/>
        </w:rPr>
        <w:lastRenderedPageBreak/>
        <w:t>gradient in the MAB spring and fall in GLORYS12V1 as well as the latitudinal temperature gradient in all seasons (Figure 3). Patterns of temperature bias within NEUSv2 boxes (</w:t>
      </w:r>
      <w:sdt>
        <w:sdtPr>
          <w:tag w:val="goog_rdk_16"/>
          <w:id w:val="-1071808670"/>
        </w:sdtPr>
        <w:sdtContent/>
      </w:sdt>
      <w:r>
        <w:rPr>
          <w:rFonts w:ascii="Times New Roman" w:eastAsia="Times New Roman" w:hAnsi="Times New Roman" w:cs="Times New Roman"/>
          <w:sz w:val="24"/>
          <w:szCs w:val="24"/>
        </w:rPr>
        <w:t>Fig</w:t>
      </w:r>
      <w:r w:rsidR="00922ED3">
        <w:rPr>
          <w:rFonts w:ascii="Times New Roman" w:eastAsia="Times New Roman" w:hAnsi="Times New Roman" w:cs="Times New Roman"/>
          <w:sz w:val="24"/>
          <w:szCs w:val="24"/>
        </w:rPr>
        <w:t>ure</w:t>
      </w:r>
      <w:r>
        <w:rPr>
          <w:rFonts w:ascii="Times New Roman" w:eastAsia="Times New Roman" w:hAnsi="Times New Roman" w:cs="Times New Roman"/>
          <w:sz w:val="24"/>
          <w:szCs w:val="24"/>
        </w:rPr>
        <w:t xml:space="preserve"> </w:t>
      </w:r>
      <w:r w:rsidR="00922ED3">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show that the strong latitudinal gradients in the MAB and shelf-break boxes resulted in divergent patterns of bias where bias was higher in the south and lower in the north of each box. In contrast central GOM and northern GB boxes had a narrower temperature distribution resulting in less divergent patterns of bias. Box-level temperature bias in the NEUSv2 surface layer (0-50m) is generally negative (-0.06 to 6x10</w:t>
      </w:r>
      <w:r>
        <w:rPr>
          <w:rFonts w:ascii="Times New Roman" w:eastAsia="Times New Roman" w:hAnsi="Times New Roman" w:cs="Times New Roman"/>
          <w:sz w:val="24"/>
          <w:szCs w:val="24"/>
          <w:vertAlign w:val="superscript"/>
        </w:rPr>
        <w:t xml:space="preserve">-4 </w:t>
      </w:r>
      <w:proofErr w:type="spellStart"/>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due to skew</w:t>
      </w:r>
      <w:ins w:id="76" w:author="Kimberly Hyde (ACL)" w:date="2022-04-22T12:49:00Z">
        <w:r w:rsidR="00B9365B">
          <w:rPr>
            <w:rFonts w:ascii="Times New Roman" w:eastAsia="Times New Roman" w:hAnsi="Times New Roman" w:cs="Times New Roman"/>
            <w:sz w:val="24"/>
            <w:szCs w:val="24"/>
          </w:rPr>
          <w:t>ed</w:t>
        </w:r>
      </w:ins>
      <w:r>
        <w:rPr>
          <w:rFonts w:ascii="Times New Roman" w:eastAsia="Times New Roman" w:hAnsi="Times New Roman" w:cs="Times New Roman"/>
          <w:sz w:val="24"/>
          <w:szCs w:val="24"/>
        </w:rPr>
        <w:t xml:space="preserve"> GLORYS12V1 temperature distributions. GOM boxes had similar temperature bias, but significant differences between boxes were present overall (ANOVA: p &lt;&lt; 0.001). The southern MAB boxes at all depth levels had more negative temperature biases. </w:t>
      </w:r>
    </w:p>
    <w:p w14:paraId="00000057" w14:textId="5158582D"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correctly reproduces the lower spatial variation in salinity from GLORYS12V1 (Figures </w:t>
      </w:r>
      <w:r w:rsidR="00922ED3">
        <w:rPr>
          <w:rFonts w:ascii="Times New Roman" w:eastAsia="Times New Roman" w:hAnsi="Times New Roman" w:cs="Times New Roman"/>
          <w:sz w:val="24"/>
          <w:szCs w:val="24"/>
        </w:rPr>
        <w:t>4</w:t>
      </w:r>
      <w:r>
        <w:rPr>
          <w:rFonts w:ascii="Times New Roman" w:eastAsia="Times New Roman" w:hAnsi="Times New Roman" w:cs="Times New Roman"/>
          <w:sz w:val="24"/>
          <w:szCs w:val="24"/>
        </w:rPr>
        <w:t>), as well as the decreas</w:t>
      </w:r>
      <w:ins w:id="77" w:author="Kimberly Hyde (ACL)" w:date="2022-04-22T12:51:00Z">
        <w:r w:rsidR="00195796">
          <w:rPr>
            <w:rFonts w:ascii="Times New Roman" w:eastAsia="Times New Roman" w:hAnsi="Times New Roman" w:cs="Times New Roman"/>
            <w:sz w:val="24"/>
            <w:szCs w:val="24"/>
          </w:rPr>
          <w:t>ing</w:t>
        </w:r>
      </w:ins>
      <w:del w:id="78" w:author="Kimberly Hyde (ACL)" w:date="2022-04-22T12:51:00Z">
        <w:r w:rsidDel="00195796">
          <w:rPr>
            <w:rFonts w:ascii="Times New Roman" w:eastAsia="Times New Roman" w:hAnsi="Times New Roman" w:cs="Times New Roman"/>
            <w:sz w:val="24"/>
            <w:szCs w:val="24"/>
          </w:rPr>
          <w:delText>e</w:delText>
        </w:r>
      </w:del>
      <w:r>
        <w:rPr>
          <w:rFonts w:ascii="Times New Roman" w:eastAsia="Times New Roman" w:hAnsi="Times New Roman" w:cs="Times New Roman"/>
          <w:sz w:val="24"/>
          <w:szCs w:val="24"/>
        </w:rPr>
        <w:t xml:space="preserve"> </w:t>
      </w:r>
      <w:del w:id="79" w:author="Kimberly Hyde (ACL)" w:date="2022-04-22T12:51:00Z">
        <w:r w:rsidDel="00195796">
          <w:rPr>
            <w:rFonts w:ascii="Times New Roman" w:eastAsia="Times New Roman" w:hAnsi="Times New Roman" w:cs="Times New Roman"/>
            <w:sz w:val="24"/>
            <w:szCs w:val="24"/>
          </w:rPr>
          <w:delText xml:space="preserve">in </w:delText>
        </w:r>
      </w:del>
      <w:r>
        <w:rPr>
          <w:rFonts w:ascii="Times New Roman" w:eastAsia="Times New Roman" w:hAnsi="Times New Roman" w:cs="Times New Roman"/>
          <w:sz w:val="24"/>
          <w:szCs w:val="24"/>
        </w:rPr>
        <w:t>salinity</w:t>
      </w:r>
      <w:ins w:id="80" w:author="Kimberly Hyde (ACL)" w:date="2022-04-22T12:51:00Z">
        <w:r w:rsidR="00195796">
          <w:rPr>
            <w:rFonts w:ascii="Times New Roman" w:eastAsia="Times New Roman" w:hAnsi="Times New Roman" w:cs="Times New Roman"/>
            <w:sz w:val="24"/>
            <w:szCs w:val="24"/>
          </w:rPr>
          <w:t xml:space="preserve"> gradient</w:t>
        </w:r>
      </w:ins>
      <w:r>
        <w:rPr>
          <w:rFonts w:ascii="Times New Roman" w:eastAsia="Times New Roman" w:hAnsi="Times New Roman" w:cs="Times New Roman"/>
          <w:sz w:val="24"/>
          <w:szCs w:val="24"/>
        </w:rPr>
        <w:t xml:space="preserve"> </w:t>
      </w:r>
      <w:del w:id="81" w:author="Kimberly Hyde (ACL)" w:date="2022-04-22T12:51:00Z">
        <w:r w:rsidDel="00195796">
          <w:rPr>
            <w:rFonts w:ascii="Times New Roman" w:eastAsia="Times New Roman" w:hAnsi="Times New Roman" w:cs="Times New Roman"/>
            <w:sz w:val="24"/>
            <w:szCs w:val="24"/>
          </w:rPr>
          <w:delText xml:space="preserve">as one moves </w:delText>
        </w:r>
      </w:del>
      <w:r>
        <w:rPr>
          <w:rFonts w:ascii="Times New Roman" w:eastAsia="Times New Roman" w:hAnsi="Times New Roman" w:cs="Times New Roman"/>
          <w:sz w:val="24"/>
          <w:szCs w:val="24"/>
        </w:rPr>
        <w:t>from offshore to inshore. Salinity bias magnitudes were small (-0.02 to 0.005) and differed between boxes (</w:t>
      </w:r>
      <w:r w:rsidR="00922ED3">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 xml:space="preserve">ANOVA: p &lt;&lt; 0.001). As with temperature, salinity bias was closer to zero in the GOM and GB boxes, with significantly more negative bias in the southern MAB at all depth levels. The salinity difference between the GOM and the MAB is more pronounced as depth increases and </w:t>
      </w:r>
      <w:r w:rsidR="00922ED3">
        <w:rPr>
          <w:rFonts w:ascii="Times New Roman" w:eastAsia="Times New Roman" w:hAnsi="Times New Roman" w:cs="Times New Roman"/>
          <w:sz w:val="24"/>
          <w:szCs w:val="24"/>
        </w:rPr>
        <w:t>is seen in both models (Figure 4</w:t>
      </w:r>
      <w:r>
        <w:rPr>
          <w:rFonts w:ascii="Times New Roman" w:eastAsia="Times New Roman" w:hAnsi="Times New Roman" w:cs="Times New Roman"/>
          <w:sz w:val="24"/>
          <w:szCs w:val="24"/>
        </w:rPr>
        <w:t xml:space="preserve">). Patterns of within-box bias are mainly driven by cross-shelf gradients, as opposed to latitudinal gradients with temperature. Overall, temperature and salinity bias, while more extreme on the scale of GLORYS12V1, is sufficiently low for the purpose of reproducing the large-scale processes necessary for NEUSv2. </w:t>
      </w:r>
    </w:p>
    <w:p w14:paraId="00000058" w14:textId="77777777" w:rsidR="00921C02" w:rsidRDefault="00921C02">
      <w:pPr>
        <w:spacing w:line="480" w:lineRule="auto"/>
        <w:ind w:firstLine="720"/>
        <w:jc w:val="both"/>
        <w:rPr>
          <w:rFonts w:ascii="Times New Roman" w:eastAsia="Times New Roman" w:hAnsi="Times New Roman" w:cs="Times New Roman"/>
          <w:sz w:val="24"/>
          <w:szCs w:val="24"/>
        </w:rPr>
      </w:pPr>
    </w:p>
    <w:p w14:paraId="00000059" w14:textId="77777777" w:rsidR="00921C02" w:rsidRDefault="00E7577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7EDD0F" wp14:editId="20F3686F">
            <wp:extent cx="3876675" cy="468832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876675" cy="4688320"/>
                    </a:xfrm>
                    <a:prstGeom prst="rect">
                      <a:avLst/>
                    </a:prstGeom>
                    <a:ln/>
                  </pic:spPr>
                </pic:pic>
              </a:graphicData>
            </a:graphic>
          </wp:inline>
        </w:drawing>
      </w:r>
    </w:p>
    <w:p w14:paraId="0000005A" w14:textId="20CBBB7C" w:rsidR="00921C02" w:rsidRDefault="00F238BB">
      <w:pPr>
        <w:spacing w:line="276" w:lineRule="auto"/>
        <w:jc w:val="center"/>
        <w:rPr>
          <w:rFonts w:ascii="Times New Roman" w:eastAsia="Times New Roman" w:hAnsi="Times New Roman" w:cs="Times New Roman"/>
          <w:i/>
          <w:sz w:val="24"/>
          <w:szCs w:val="24"/>
        </w:rPr>
      </w:pPr>
      <w:sdt>
        <w:sdtPr>
          <w:tag w:val="goog_rdk_17"/>
          <w:id w:val="847442151"/>
        </w:sdtPr>
        <w:sdtContent>
          <w:commentRangeStart w:id="82"/>
        </w:sdtContent>
      </w:sdt>
      <w:r w:rsidR="00E75778">
        <w:rPr>
          <w:rFonts w:ascii="Times New Roman" w:eastAsia="Times New Roman" w:hAnsi="Times New Roman" w:cs="Times New Roman"/>
          <w:i/>
          <w:sz w:val="24"/>
          <w:szCs w:val="24"/>
        </w:rPr>
        <w:t>Figure 3</w:t>
      </w:r>
      <w:commentRangeEnd w:id="82"/>
      <w:r w:rsidR="00E75778">
        <w:commentReference w:id="82"/>
      </w:r>
      <w:r w:rsidR="00E75778">
        <w:rPr>
          <w:rFonts w:ascii="Times New Roman" w:eastAsia="Times New Roman" w:hAnsi="Times New Roman" w:cs="Times New Roman"/>
          <w:i/>
          <w:sz w:val="24"/>
          <w:szCs w:val="24"/>
        </w:rPr>
        <w:t>: Each panel shows NEUSv2 (upper map) and GLORYS12V1 (lower map) temperature as seasonal means (columns) for each NEUSv2 depth layer (rows). NEUSv2 temperature is shown as box means, and GLORYS12V1 is shown on its original 4km resolution, with NEUSv2 boxes overlaid for illustration.</w:t>
      </w:r>
    </w:p>
    <w:p w14:paraId="43C70D00" w14:textId="77777777" w:rsidR="00922ED3" w:rsidRDefault="00922ED3" w:rsidP="00922ED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FE479F" wp14:editId="540E7467">
            <wp:extent cx="4295775" cy="5179427"/>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295775" cy="5179427"/>
                    </a:xfrm>
                    <a:prstGeom prst="rect">
                      <a:avLst/>
                    </a:prstGeom>
                    <a:ln/>
                  </pic:spPr>
                </pic:pic>
              </a:graphicData>
            </a:graphic>
          </wp:inline>
        </w:drawing>
      </w:r>
    </w:p>
    <w:p w14:paraId="464A99E2" w14:textId="77777777" w:rsidR="00922ED3" w:rsidRDefault="00922ED3" w:rsidP="00922ED3">
      <w:pPr>
        <w:spacing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  Each panel shows NEUSv2 (upper map) and GLORYS12V1 (lower map) salinity as seasonal means (columns) for each NEUSv2 depth layer (rows). NEUSv2 salinity is shown as box means, and GLORYS12V1 is shown on its original 4km resolution, with NEUSv2 boxes overlaid for illustration.</w:t>
      </w:r>
    </w:p>
    <w:p w14:paraId="42E4550B" w14:textId="77777777" w:rsidR="00922ED3" w:rsidRDefault="00922ED3">
      <w:pPr>
        <w:spacing w:line="276" w:lineRule="auto"/>
        <w:jc w:val="center"/>
        <w:rPr>
          <w:rFonts w:ascii="Times New Roman" w:eastAsia="Times New Roman" w:hAnsi="Times New Roman" w:cs="Times New Roman"/>
          <w:i/>
          <w:sz w:val="24"/>
          <w:szCs w:val="24"/>
        </w:rPr>
      </w:pPr>
    </w:p>
    <w:p w14:paraId="0000005B" w14:textId="77777777" w:rsidR="00921C02" w:rsidRDefault="00E75778">
      <w:pPr>
        <w:spacing w:line="480" w:lineRule="auto"/>
        <w:jc w:val="center"/>
      </w:pPr>
      <w:r>
        <w:rPr>
          <w:noProof/>
        </w:rPr>
        <w:lastRenderedPageBreak/>
        <w:drawing>
          <wp:inline distT="114300" distB="114300" distL="114300" distR="114300" wp14:anchorId="34FA37F3" wp14:editId="7E414602">
            <wp:extent cx="3516861" cy="4824413"/>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516861" cy="4824413"/>
                    </a:xfrm>
                    <a:prstGeom prst="rect">
                      <a:avLst/>
                    </a:prstGeom>
                    <a:ln/>
                  </pic:spPr>
                </pic:pic>
              </a:graphicData>
            </a:graphic>
          </wp:inline>
        </w:drawing>
      </w:r>
    </w:p>
    <w:p w14:paraId="0000005C" w14:textId="2C7CB7AF" w:rsidR="00921C02" w:rsidRDefault="00E75778">
      <w:pPr>
        <w:jc w:val="center"/>
        <w:rPr>
          <w:rFonts w:ascii="Times New Roman" w:eastAsia="Times New Roman" w:hAnsi="Times New Roman" w:cs="Times New Roman"/>
          <w:i/>
        </w:rPr>
      </w:pPr>
      <w:commentRangeStart w:id="83"/>
      <w:r>
        <w:rPr>
          <w:rFonts w:ascii="Times New Roman" w:eastAsia="Times New Roman" w:hAnsi="Times New Roman" w:cs="Times New Roman"/>
          <w:i/>
        </w:rPr>
        <w:t xml:space="preserve">Figure </w:t>
      </w:r>
      <w:r w:rsidR="00922ED3">
        <w:rPr>
          <w:rFonts w:ascii="Times New Roman" w:eastAsia="Times New Roman" w:hAnsi="Times New Roman" w:cs="Times New Roman"/>
          <w:i/>
        </w:rPr>
        <w:t>5</w:t>
      </w:r>
      <w:r>
        <w:rPr>
          <w:rFonts w:ascii="Times New Roman" w:eastAsia="Times New Roman" w:hAnsi="Times New Roman" w:cs="Times New Roman"/>
          <w:i/>
        </w:rPr>
        <w:t>: Mean temperature (left column) and salinity (right column) bias (GLORYS12V1 - NEUSv2) using all GLORYS12V1 data from 1993 to 2018. Bias is calculated on the GLORYS12V1 4 km</w:t>
      </w:r>
      <w:r>
        <w:rPr>
          <w:rFonts w:ascii="Times New Roman" w:eastAsia="Times New Roman" w:hAnsi="Times New Roman" w:cs="Times New Roman"/>
          <w:i/>
          <w:vertAlign w:val="superscript"/>
        </w:rPr>
        <w:t xml:space="preserve">2 </w:t>
      </w:r>
      <w:r>
        <w:rPr>
          <w:rFonts w:ascii="Times New Roman" w:eastAsia="Times New Roman" w:hAnsi="Times New Roman" w:cs="Times New Roman"/>
          <w:i/>
        </w:rPr>
        <w:t>grid with respect to the NEUSv2 box value that represents each grid cell. Separate bias calculations are made for each season (rows). All panels show depth-averaged values corresponding to the NEUSv2 surface layer (0 to 50 m).</w:t>
      </w:r>
      <w:commentRangeEnd w:id="83"/>
      <w:r w:rsidR="0095277A">
        <w:rPr>
          <w:rStyle w:val="CommentReference"/>
        </w:rPr>
        <w:commentReference w:id="83"/>
      </w:r>
    </w:p>
    <w:p w14:paraId="0000005D" w14:textId="77777777" w:rsidR="00921C02" w:rsidRDefault="00921C02">
      <w:pPr>
        <w:jc w:val="both"/>
        <w:rPr>
          <w:rFonts w:ascii="Times New Roman" w:eastAsia="Times New Roman" w:hAnsi="Times New Roman" w:cs="Times New Roman"/>
          <w:i/>
        </w:rPr>
      </w:pPr>
    </w:p>
    <w:p w14:paraId="00000060" w14:textId="77777777" w:rsidR="00921C02" w:rsidRDefault="00921C02">
      <w:pPr>
        <w:spacing w:line="480" w:lineRule="auto"/>
        <w:jc w:val="center"/>
        <w:rPr>
          <w:rFonts w:ascii="Times New Roman" w:eastAsia="Times New Roman" w:hAnsi="Times New Roman" w:cs="Times New Roman"/>
          <w:sz w:val="24"/>
          <w:szCs w:val="24"/>
        </w:rPr>
      </w:pPr>
    </w:p>
    <w:p w14:paraId="00000061" w14:textId="77777777" w:rsidR="00921C02" w:rsidRDefault="00E75778">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4.1.2 Biological Forcing</w:t>
      </w:r>
    </w:p>
    <w:p w14:paraId="00000062" w14:textId="29FDF84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boxes resolve much of the spatial and seasonal variation in surface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in the satellite data (Figure 6). Furthermore, NEUSv2 correctly reproduces elevated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a </w:t>
      </w:r>
      <w:r>
        <w:rPr>
          <w:rFonts w:ascii="Times New Roman" w:eastAsia="Times New Roman" w:hAnsi="Times New Roman" w:cs="Times New Roman"/>
          <w:sz w:val="24"/>
          <w:szCs w:val="24"/>
        </w:rPr>
        <w:t xml:space="preserve">within nearshore boxes and the central GB and decreased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offshore and in the central GOM. The </w:t>
      </w:r>
      <w:r>
        <w:rPr>
          <w:rFonts w:ascii="Times New Roman" w:eastAsia="Times New Roman" w:hAnsi="Times New Roman" w:cs="Times New Roman"/>
          <w:sz w:val="24"/>
          <w:szCs w:val="24"/>
        </w:rPr>
        <w:lastRenderedPageBreak/>
        <w:t xml:space="preserve">elevated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observed over Nantucket Shoals is dampened in NEUSv2 by the upscaling processes (Figure 6). Nantucket Shoals is a feature on a similar spatial scale to NEUSv2 boxes, yet it is divided between multiple boxes. Generally, upscaling resulted in a damping of the intensity of the elevated </w:t>
      </w:r>
      <w:sdt>
        <w:sdtPr>
          <w:tag w:val="goog_rdk_18"/>
          <w:id w:val="-2117515822"/>
        </w:sdtPr>
        <w:sdtContent>
          <w:commentRangeStart w:id="84"/>
        </w:sdtContent>
      </w:sdt>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a </w:t>
      </w:r>
      <w:commentRangeEnd w:id="84"/>
      <w:r>
        <w:commentReference w:id="84"/>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p>
    <w:p w14:paraId="00000063" w14:textId="3A0EBB1E"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NEUSv2 phytoplankton size classes show similar overall patterns to total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with higher concentrations nearshore and over GB as in the satellite data. Analyses of bias in size-class </w:t>
      </w:r>
      <w:proofErr w:type="spellStart"/>
      <w:r>
        <w:rPr>
          <w:rFonts w:ascii="Times New Roman" w:eastAsia="Times New Roman" w:hAnsi="Times New Roman" w:cs="Times New Roman"/>
          <w:sz w:val="24"/>
          <w:szCs w:val="24"/>
        </w:rPr>
        <w:t>Chl</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concentration show the presence of significant box differences (ANOVA: p &lt;&lt; 0.001). Patterns in phytoplankton size-class bias</w:t>
      </w:r>
      <w:r w:rsidR="00C34D95">
        <w:rPr>
          <w:rFonts w:ascii="Times New Roman" w:eastAsia="Times New Roman" w:hAnsi="Times New Roman" w:cs="Times New Roman"/>
          <w:sz w:val="24"/>
          <w:szCs w:val="24"/>
        </w:rPr>
        <w:t xml:space="preserve"> (Figure 7)</w:t>
      </w:r>
      <w:r>
        <w:rPr>
          <w:rFonts w:ascii="Times New Roman" w:eastAsia="Times New Roman" w:hAnsi="Times New Roman" w:cs="Times New Roman"/>
          <w:sz w:val="24"/>
          <w:szCs w:val="24"/>
        </w:rPr>
        <w:t xml:space="preserve"> showed similar levels of bias in offshore or deeper water boxes. The spatial heterogeneity in concentration within nearshore boxes results in significant differences in bias. Overall the mean seasonal concentration of diatoms is about 9 times higher</w:t>
      </w:r>
      <w:r w:rsidR="00C34D95">
        <w:rPr>
          <w:rFonts w:ascii="Times New Roman" w:eastAsia="Times New Roman" w:hAnsi="Times New Roman" w:cs="Times New Roman"/>
          <w:sz w:val="24"/>
          <w:szCs w:val="24"/>
        </w:rPr>
        <w:t xml:space="preserve"> than dinoflagellates</w:t>
      </w:r>
      <w:r>
        <w:rPr>
          <w:rFonts w:ascii="Times New Roman" w:eastAsia="Times New Roman" w:hAnsi="Times New Roman" w:cs="Times New Roman"/>
          <w:sz w:val="24"/>
          <w:szCs w:val="24"/>
        </w:rPr>
        <w:t>. The ratio of diatoms to pico</w:t>
      </w:r>
      <w:del w:id="85" w:author="Kimberly Hyde (ACL)" w:date="2022-04-22T09:43:00Z">
        <w:r w:rsidDel="004E7639">
          <w:rPr>
            <w:rFonts w:ascii="Times New Roman" w:eastAsia="Times New Roman" w:hAnsi="Times New Roman" w:cs="Times New Roman"/>
            <w:sz w:val="24"/>
            <w:szCs w:val="24"/>
          </w:rPr>
          <w:delText>phyto</w:delText>
        </w:r>
      </w:del>
      <w:r>
        <w:rPr>
          <w:rFonts w:ascii="Times New Roman" w:eastAsia="Times New Roman" w:hAnsi="Times New Roman" w:cs="Times New Roman"/>
          <w:sz w:val="24"/>
          <w:szCs w:val="24"/>
        </w:rPr>
        <w:t>plankton varies seasonally with a maximum of 7:5 in winter and a minimum of 7:10 in summer.</w:t>
      </w:r>
    </w:p>
    <w:p w14:paraId="00000064" w14:textId="77777777" w:rsidR="00921C02" w:rsidRDefault="00921C02">
      <w:pPr>
        <w:spacing w:line="480" w:lineRule="auto"/>
        <w:ind w:firstLine="720"/>
        <w:jc w:val="both"/>
        <w:rPr>
          <w:rFonts w:ascii="Times New Roman" w:eastAsia="Times New Roman" w:hAnsi="Times New Roman" w:cs="Times New Roman"/>
          <w:sz w:val="24"/>
          <w:szCs w:val="24"/>
        </w:rPr>
      </w:pPr>
    </w:p>
    <w:p w14:paraId="00000065" w14:textId="77777777" w:rsidR="00921C02" w:rsidRDefault="00E7577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27A7AD" wp14:editId="71584F84">
            <wp:extent cx="3975421" cy="6300788"/>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975421" cy="6300788"/>
                    </a:xfrm>
                    <a:prstGeom prst="rect">
                      <a:avLst/>
                    </a:prstGeom>
                    <a:ln/>
                  </pic:spPr>
                </pic:pic>
              </a:graphicData>
            </a:graphic>
          </wp:inline>
        </w:drawing>
      </w:r>
    </w:p>
    <w:p w14:paraId="00000066" w14:textId="77777777" w:rsidR="00921C02" w:rsidRDefault="00E75778">
      <w:pPr>
        <w:spacing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6:  Each panel shows NEUSv2 (upper map) and Turner algorithm (lower map) </w:t>
      </w:r>
      <w:del w:id="86" w:author="Kimberly Hyde (ACL)" w:date="2022-04-22T12:55:00Z">
        <w:r w:rsidDel="00195796">
          <w:rPr>
            <w:rFonts w:ascii="Times New Roman" w:eastAsia="Times New Roman" w:hAnsi="Times New Roman" w:cs="Times New Roman"/>
            <w:i/>
            <w:sz w:val="24"/>
            <w:szCs w:val="24"/>
          </w:rPr>
          <w:delText xml:space="preserve"> </w:delText>
        </w:r>
      </w:del>
      <w:r>
        <w:rPr>
          <w:rFonts w:ascii="Times New Roman" w:eastAsia="Times New Roman" w:hAnsi="Times New Roman" w:cs="Times New Roman"/>
          <w:i/>
          <w:sz w:val="24"/>
          <w:szCs w:val="24"/>
        </w:rPr>
        <w:t>total chlorophyll-a (column 1) and phytoplankton size class chlorophyll-</w:t>
      </w:r>
      <w:r>
        <w:rPr>
          <w:rFonts w:ascii="Times New Roman" w:eastAsia="Times New Roman" w:hAnsi="Times New Roman" w:cs="Times New Roman"/>
          <w:sz w:val="24"/>
          <w:szCs w:val="24"/>
        </w:rPr>
        <w:t>a</w:t>
      </w:r>
      <w:r>
        <w:rPr>
          <w:rFonts w:ascii="Times New Roman" w:eastAsia="Times New Roman" w:hAnsi="Times New Roman" w:cs="Times New Roman"/>
          <w:i/>
          <w:sz w:val="24"/>
          <w:szCs w:val="24"/>
        </w:rPr>
        <w:t xml:space="preserve"> (columns 2 - 4) as seasonal means (rows). NEUSv2 values are shown as box means, and GLORYS12V1 are shown on its original 4km resolution, with NEUSv2 boxes overlaid for illustration.</w:t>
      </w:r>
    </w:p>
    <w:p w14:paraId="00000067" w14:textId="77777777" w:rsidR="00921C02" w:rsidRDefault="00E7577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3EF7995" wp14:editId="75182211">
            <wp:extent cx="4291013" cy="448784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291013" cy="4487848"/>
                    </a:xfrm>
                    <a:prstGeom prst="rect">
                      <a:avLst/>
                    </a:prstGeom>
                    <a:ln/>
                  </pic:spPr>
                </pic:pic>
              </a:graphicData>
            </a:graphic>
          </wp:inline>
        </w:drawing>
      </w:r>
    </w:p>
    <w:p w14:paraId="00000068" w14:textId="77777777" w:rsidR="00921C02" w:rsidRDefault="00E75778">
      <w:pPr>
        <w:spacing w:line="276" w:lineRule="auto"/>
        <w:jc w:val="center"/>
        <w:rPr>
          <w:rFonts w:ascii="Times New Roman" w:eastAsia="Times New Roman" w:hAnsi="Times New Roman" w:cs="Times New Roman"/>
          <w:i/>
        </w:rPr>
      </w:pPr>
      <w:r>
        <w:rPr>
          <w:rFonts w:ascii="Times New Roman" w:eastAsia="Times New Roman" w:hAnsi="Times New Roman" w:cs="Times New Roman"/>
          <w:i/>
        </w:rPr>
        <w:t>Figure 7:  Mean bias (Turner Algorithm - NEUSv2) in phytoplankton biomass for diatoms (column 1), dinoflagellates (column 2), and pico</w:t>
      </w:r>
      <w:del w:id="87" w:author="Kimberly Hyde (ACL)" w:date="2022-04-22T09:43:00Z">
        <w:r w:rsidDel="004E7639">
          <w:rPr>
            <w:rFonts w:ascii="Times New Roman" w:eastAsia="Times New Roman" w:hAnsi="Times New Roman" w:cs="Times New Roman"/>
            <w:i/>
          </w:rPr>
          <w:delText>phyto</w:delText>
        </w:r>
      </w:del>
      <w:r>
        <w:rPr>
          <w:rFonts w:ascii="Times New Roman" w:eastAsia="Times New Roman" w:hAnsi="Times New Roman" w:cs="Times New Roman"/>
          <w:i/>
        </w:rPr>
        <w:t>plankton (column 3). Bias is calculated on the OC-CCI 4 km</w:t>
      </w:r>
      <w:r>
        <w:rPr>
          <w:rFonts w:ascii="Times New Roman" w:eastAsia="Times New Roman" w:hAnsi="Times New Roman" w:cs="Times New Roman"/>
          <w:i/>
          <w:vertAlign w:val="superscript"/>
        </w:rPr>
        <w:t xml:space="preserve">2 </w:t>
      </w:r>
      <w:r>
        <w:rPr>
          <w:rFonts w:ascii="Times New Roman" w:eastAsia="Times New Roman" w:hAnsi="Times New Roman" w:cs="Times New Roman"/>
          <w:i/>
        </w:rPr>
        <w:t xml:space="preserve">grid with respect to the NEUSv2 box value that represents each grid cell. Separate bias calculations are made for each season (rows). All panels show depth-averaged values corresponding to the NEUSv2 surface layer (0 to 50 m). </w:t>
      </w:r>
    </w:p>
    <w:p w14:paraId="00000069" w14:textId="77777777" w:rsidR="00921C02" w:rsidRDefault="00E75778">
      <w:pPr>
        <w:spacing w:line="276" w:lineRule="auto"/>
        <w:jc w:val="center"/>
        <w:rPr>
          <w:rFonts w:ascii="Times New Roman" w:eastAsia="Times New Roman" w:hAnsi="Times New Roman" w:cs="Times New Roman"/>
          <w:sz w:val="24"/>
          <w:szCs w:val="24"/>
        </w:rPr>
      </w:pPr>
      <w:r>
        <w:br w:type="page"/>
      </w:r>
    </w:p>
    <w:p w14:paraId="0000006A"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4.2 Spatial and Temporal Patterns</w:t>
      </w:r>
    </w:p>
    <w:p w14:paraId="0000006B" w14:textId="77777777" w:rsidR="00921C02" w:rsidRDefault="00E75778">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4.2.1 Phytoplankton and Zooplankton</w:t>
      </w:r>
    </w:p>
    <w:p w14:paraId="0000006C" w14:textId="16CC286B" w:rsidR="00921C02" w:rsidRDefault="00E75778">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seasonality of NEUSv2 phytoplankton was not affected by the upscaling process. Diatoms</w:t>
      </w:r>
      <w:r>
        <w:rPr>
          <w:rFonts w:ascii="Times New Roman" w:eastAsia="Times New Roman" w:hAnsi="Times New Roman" w:cs="Times New Roman"/>
          <w:color w:val="000000"/>
          <w:sz w:val="24"/>
          <w:szCs w:val="24"/>
        </w:rPr>
        <w:t xml:space="preserve"> were the dominant phytoplankton group in GB and the GOM, but were generally equal in biomass to pico</w:t>
      </w:r>
      <w:del w:id="88" w:author="Kimberly Hyde (ACL)" w:date="2022-04-22T09:43:00Z">
        <w:r w:rsidDel="004E7639">
          <w:rPr>
            <w:rFonts w:ascii="Times New Roman" w:eastAsia="Times New Roman" w:hAnsi="Times New Roman" w:cs="Times New Roman"/>
            <w:color w:val="000000"/>
            <w:sz w:val="24"/>
            <w:szCs w:val="24"/>
          </w:rPr>
          <w:delText>phyto</w:delText>
        </w:r>
      </w:del>
      <w:r>
        <w:rPr>
          <w:rFonts w:ascii="Times New Roman" w:eastAsia="Times New Roman" w:hAnsi="Times New Roman" w:cs="Times New Roman"/>
          <w:color w:val="000000"/>
          <w:sz w:val="24"/>
          <w:szCs w:val="24"/>
        </w:rPr>
        <w:t>plankton in the MAB (</w:t>
      </w:r>
      <w:r w:rsidR="00121F6E">
        <w:rPr>
          <w:rFonts w:ascii="Times New Roman" w:eastAsia="Times New Roman" w:hAnsi="Times New Roman" w:cs="Times New Roman"/>
          <w:color w:val="000000"/>
          <w:sz w:val="24"/>
          <w:szCs w:val="24"/>
        </w:rPr>
        <w:t xml:space="preserve">Figure 8; </w:t>
      </w:r>
      <w:r>
        <w:rPr>
          <w:rFonts w:ascii="Times New Roman" w:eastAsia="Times New Roman" w:hAnsi="Times New Roman" w:cs="Times New Roman"/>
          <w:color w:val="000000"/>
          <w:sz w:val="24"/>
          <w:szCs w:val="24"/>
        </w:rPr>
        <w:t xml:space="preserve">Table 1). Diatoms </w:t>
      </w:r>
      <w:r>
        <w:rPr>
          <w:rFonts w:ascii="Times New Roman" w:eastAsia="Times New Roman" w:hAnsi="Times New Roman" w:cs="Times New Roman"/>
          <w:sz w:val="24"/>
          <w:szCs w:val="24"/>
        </w:rPr>
        <w:t>bloomed in spring in all regions and fall in the MAB. Dinoflagellate blooms occurred in spring and fall in all regions. Pico</w:t>
      </w:r>
      <w:del w:id="89" w:author="Kimberly Hyde (ACL)" w:date="2022-04-22T09:43:00Z">
        <w:r w:rsidDel="004E7639">
          <w:rPr>
            <w:rFonts w:ascii="Times New Roman" w:eastAsia="Times New Roman" w:hAnsi="Times New Roman" w:cs="Times New Roman"/>
            <w:sz w:val="24"/>
            <w:szCs w:val="24"/>
          </w:rPr>
          <w:delText>phyto</w:delText>
        </w:r>
      </w:del>
      <w:r>
        <w:rPr>
          <w:rFonts w:ascii="Times New Roman" w:eastAsia="Times New Roman" w:hAnsi="Times New Roman" w:cs="Times New Roman"/>
          <w:sz w:val="24"/>
          <w:szCs w:val="24"/>
        </w:rPr>
        <w:t>plankton blooms occurred in summer and fall in GB and the GOM, while blooms occurred in spring and fall in the MAB.</w:t>
      </w:r>
    </w:p>
    <w:p w14:paraId="0000006D" w14:textId="77777777" w:rsidR="00921C02" w:rsidRDefault="00E75778">
      <w:pPr>
        <w:spacing w:line="480" w:lineRule="auto"/>
        <w:jc w:val="center"/>
        <w:rPr>
          <w:rFonts w:ascii="Times New Roman" w:eastAsia="Times New Roman" w:hAnsi="Times New Roman" w:cs="Times New Roman"/>
          <w:sz w:val="24"/>
          <w:szCs w:val="24"/>
        </w:rPr>
      </w:pPr>
      <w:commentRangeStart w:id="90"/>
      <w:r>
        <w:rPr>
          <w:rFonts w:ascii="Times New Roman" w:eastAsia="Times New Roman" w:hAnsi="Times New Roman" w:cs="Times New Roman"/>
          <w:noProof/>
          <w:sz w:val="24"/>
          <w:szCs w:val="24"/>
        </w:rPr>
        <w:drawing>
          <wp:inline distT="114300" distB="114300" distL="114300" distR="114300" wp14:anchorId="39DFD751" wp14:editId="5B54230E">
            <wp:extent cx="4572000" cy="326136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572000" cy="3261360"/>
                    </a:xfrm>
                    <a:prstGeom prst="rect">
                      <a:avLst/>
                    </a:prstGeom>
                    <a:ln/>
                  </pic:spPr>
                </pic:pic>
              </a:graphicData>
            </a:graphic>
          </wp:inline>
        </w:drawing>
      </w:r>
      <w:commentRangeEnd w:id="90"/>
      <w:r w:rsidR="00195796">
        <w:rPr>
          <w:rStyle w:val="CommentReference"/>
        </w:rPr>
        <w:commentReference w:id="90"/>
      </w:r>
    </w:p>
    <w:p w14:paraId="0000006E" w14:textId="77777777" w:rsidR="00921C02" w:rsidRDefault="00E75778">
      <w:pPr>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D1A7C1" wp14:editId="171D5E86">
            <wp:extent cx="4572000" cy="3263705"/>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572000" cy="3263705"/>
                    </a:xfrm>
                    <a:prstGeom prst="rect">
                      <a:avLst/>
                    </a:prstGeom>
                    <a:ln/>
                  </pic:spPr>
                </pic:pic>
              </a:graphicData>
            </a:graphic>
          </wp:inline>
        </w:drawing>
      </w:r>
    </w:p>
    <w:p w14:paraId="0000006F" w14:textId="77777777" w:rsidR="00921C02" w:rsidRDefault="00E75778">
      <w:pPr>
        <w:spacing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Monthly standardized biomass for select NEUSv2 functional groups and for each ecological region (Georges Bank - orange, Gulf of Maine - blue, and Mid-Atlantic Bight - green). Panels A-F show biomass as a volume-standardized concentration (</w:t>
      </w:r>
      <w:proofErr w:type="spellStart"/>
      <w:r>
        <w:rPr>
          <w:rFonts w:ascii="Times New Roman" w:eastAsia="Times New Roman" w:hAnsi="Times New Roman" w:cs="Times New Roman"/>
          <w:i/>
          <w:sz w:val="24"/>
          <w:szCs w:val="24"/>
        </w:rPr>
        <w:t>mgN</w:t>
      </w:r>
      <w:proofErr w:type="spellEnd"/>
      <w:r>
        <w:rPr>
          <w:rFonts w:ascii="Times New Roman" w:eastAsia="Times New Roman" w:hAnsi="Times New Roman" w:cs="Times New Roman"/>
          <w:i/>
          <w:sz w:val="24"/>
          <w:szCs w:val="24"/>
        </w:rPr>
        <w:t xml:space="preserve"> m</w:t>
      </w:r>
      <w:r>
        <w:rPr>
          <w:rFonts w:ascii="Times New Roman" w:eastAsia="Times New Roman" w:hAnsi="Times New Roman" w:cs="Times New Roman"/>
          <w:i/>
          <w:sz w:val="24"/>
          <w:szCs w:val="24"/>
          <w:vertAlign w:val="superscript"/>
        </w:rPr>
        <w:t>-3</w:t>
      </w:r>
      <w:r>
        <w:rPr>
          <w:rFonts w:ascii="Times New Roman" w:eastAsia="Times New Roman" w:hAnsi="Times New Roman" w:cs="Times New Roman"/>
          <w:i/>
          <w:sz w:val="24"/>
          <w:szCs w:val="24"/>
        </w:rPr>
        <w:t>), panel G as a volume-standardized biomass (</w:t>
      </w:r>
      <w:proofErr w:type="spellStart"/>
      <w:r>
        <w:rPr>
          <w:rFonts w:ascii="Times New Roman" w:eastAsia="Times New Roman" w:hAnsi="Times New Roman" w:cs="Times New Roman"/>
          <w:i/>
          <w:sz w:val="24"/>
          <w:szCs w:val="24"/>
        </w:rPr>
        <w:t>mT</w:t>
      </w:r>
      <w:proofErr w:type="spellEnd"/>
      <w:r>
        <w:rPr>
          <w:rFonts w:ascii="Times New Roman" w:eastAsia="Times New Roman" w:hAnsi="Times New Roman" w:cs="Times New Roman"/>
          <w:i/>
          <w:sz w:val="24"/>
          <w:szCs w:val="24"/>
        </w:rPr>
        <w:t xml:space="preserve">), and panel </w:t>
      </w:r>
      <w:proofErr w:type="spellStart"/>
      <w:r>
        <w:rPr>
          <w:rFonts w:ascii="Times New Roman" w:eastAsia="Times New Roman" w:hAnsi="Times New Roman" w:cs="Times New Roman"/>
          <w:i/>
          <w:sz w:val="24"/>
          <w:szCs w:val="24"/>
        </w:rPr>
        <w:t>H as</w:t>
      </w:r>
      <w:proofErr w:type="spellEnd"/>
      <w:r>
        <w:rPr>
          <w:rFonts w:ascii="Times New Roman" w:eastAsia="Times New Roman" w:hAnsi="Times New Roman" w:cs="Times New Roman"/>
          <w:i/>
          <w:sz w:val="24"/>
          <w:szCs w:val="24"/>
        </w:rPr>
        <w:t xml:space="preserve"> an area-standardized biomass density (</w:t>
      </w:r>
      <w:proofErr w:type="spellStart"/>
      <w:r>
        <w:rPr>
          <w:rFonts w:ascii="Times New Roman" w:eastAsia="Times New Roman" w:hAnsi="Times New Roman" w:cs="Times New Roman"/>
          <w:i/>
          <w:sz w:val="24"/>
          <w:szCs w:val="24"/>
        </w:rPr>
        <w:t>mgN</w:t>
      </w:r>
      <w:proofErr w:type="spellEnd"/>
      <w:r>
        <w:rPr>
          <w:rFonts w:ascii="Times New Roman" w:eastAsia="Times New Roman" w:hAnsi="Times New Roman" w:cs="Times New Roman"/>
          <w:i/>
          <w:sz w:val="24"/>
          <w:szCs w:val="24"/>
        </w:rPr>
        <w:t xml:space="preserve"> m</w:t>
      </w:r>
      <w:r>
        <w:rPr>
          <w:rFonts w:ascii="Times New Roman" w:eastAsia="Times New Roman" w:hAnsi="Times New Roman" w:cs="Times New Roman"/>
          <w:i/>
          <w:sz w:val="24"/>
          <w:szCs w:val="24"/>
          <w:vertAlign w:val="superscript"/>
        </w:rPr>
        <w:t>-3</w:t>
      </w:r>
      <w:r>
        <w:rPr>
          <w:rFonts w:ascii="Times New Roman" w:eastAsia="Times New Roman" w:hAnsi="Times New Roman" w:cs="Times New Roman"/>
          <w:i/>
          <w:sz w:val="24"/>
          <w:szCs w:val="24"/>
        </w:rPr>
        <w:t>). Vertical lines show the end of the defined spin-up period. Planktivores and benthos are aggregated guilds (Defined in Table 1).</w:t>
      </w:r>
    </w:p>
    <w:p w14:paraId="00000070" w14:textId="77777777" w:rsidR="00921C02" w:rsidRDefault="00921C02">
      <w:pPr>
        <w:spacing w:line="276" w:lineRule="auto"/>
        <w:jc w:val="both"/>
        <w:rPr>
          <w:rFonts w:ascii="Times New Roman" w:eastAsia="Times New Roman" w:hAnsi="Times New Roman" w:cs="Times New Roman"/>
          <w:i/>
          <w:sz w:val="24"/>
          <w:szCs w:val="24"/>
        </w:rPr>
      </w:pPr>
    </w:p>
    <w:p w14:paraId="00000071" w14:textId="6C392903"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Zooplankton composition differed between the three regions, where micro-, </w:t>
      </w:r>
      <w:proofErr w:type="spellStart"/>
      <w:r>
        <w:rPr>
          <w:rFonts w:ascii="Times New Roman" w:eastAsia="Times New Roman" w:hAnsi="Times New Roman" w:cs="Times New Roman"/>
          <w:sz w:val="24"/>
          <w:szCs w:val="24"/>
        </w:rPr>
        <w:t>meso</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macrozooplankton</w:t>
      </w:r>
      <w:proofErr w:type="spellEnd"/>
      <w:r>
        <w:rPr>
          <w:rFonts w:ascii="Times New Roman" w:eastAsia="Times New Roman" w:hAnsi="Times New Roman" w:cs="Times New Roman"/>
          <w:sz w:val="24"/>
          <w:szCs w:val="24"/>
        </w:rPr>
        <w:t xml:space="preserve"> were relatively prominent in GB, the MAB, and the GOM, respectively, but all zooplankton groups maintained robust fractions in all regions (</w:t>
      </w:r>
      <w:r w:rsidR="00121F6E">
        <w:rPr>
          <w:rFonts w:ascii="Times New Roman" w:eastAsia="Times New Roman" w:hAnsi="Times New Roman" w:cs="Times New Roman"/>
          <w:sz w:val="24"/>
          <w:szCs w:val="24"/>
        </w:rPr>
        <w:t xml:space="preserve">Figure 8; </w:t>
      </w:r>
      <w:r>
        <w:rPr>
          <w:rFonts w:ascii="Times New Roman" w:eastAsia="Times New Roman" w:hAnsi="Times New Roman" w:cs="Times New Roman"/>
          <w:sz w:val="24"/>
          <w:szCs w:val="24"/>
        </w:rPr>
        <w:t xml:space="preserve">Table 1). Microzooplankton were strongly coupled to </w:t>
      </w:r>
      <w:del w:id="91" w:author="Kimberly Hyde (ACL)" w:date="2022-04-22T09:44:00Z">
        <w:r w:rsidDel="004E7639">
          <w:rPr>
            <w:rFonts w:ascii="Times New Roman" w:eastAsia="Times New Roman" w:hAnsi="Times New Roman" w:cs="Times New Roman"/>
            <w:sz w:val="24"/>
            <w:szCs w:val="24"/>
          </w:rPr>
          <w:delText>picophytoplankton</w:delText>
        </w:r>
      </w:del>
      <w:ins w:id="92" w:author="Kimberly Hyde (ACL)" w:date="2022-04-22T09:44:00Z">
        <w:r w:rsidR="004E7639">
          <w:rPr>
            <w:rFonts w:ascii="Times New Roman" w:eastAsia="Times New Roman" w:hAnsi="Times New Roman" w:cs="Times New Roman"/>
            <w:sz w:val="24"/>
            <w:szCs w:val="24"/>
          </w:rPr>
          <w:t>picoplankton</w:t>
        </w:r>
      </w:ins>
      <w:r>
        <w:rPr>
          <w:rFonts w:ascii="Times New Roman" w:eastAsia="Times New Roman" w:hAnsi="Times New Roman" w:cs="Times New Roman"/>
          <w:sz w:val="24"/>
          <w:szCs w:val="24"/>
        </w:rPr>
        <w:t xml:space="preserve"> through diet interactions resulting in an indirect coupling of macro- and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xml:space="preserve"> to </w:t>
      </w:r>
      <w:del w:id="93" w:author="Kimberly Hyde (ACL)" w:date="2022-04-22T09:44:00Z">
        <w:r w:rsidDel="004E7639">
          <w:rPr>
            <w:rFonts w:ascii="Times New Roman" w:eastAsia="Times New Roman" w:hAnsi="Times New Roman" w:cs="Times New Roman"/>
            <w:sz w:val="24"/>
            <w:szCs w:val="24"/>
          </w:rPr>
          <w:delText>picophytoplankton</w:delText>
        </w:r>
      </w:del>
      <w:ins w:id="94" w:author="Kimberly Hyde (ACL)" w:date="2022-04-22T09:44:00Z">
        <w:r w:rsidR="004E7639">
          <w:rPr>
            <w:rFonts w:ascii="Times New Roman" w:eastAsia="Times New Roman" w:hAnsi="Times New Roman" w:cs="Times New Roman"/>
            <w:sz w:val="24"/>
            <w:szCs w:val="24"/>
          </w:rPr>
          <w:t>picoplankton</w:t>
        </w:r>
      </w:ins>
      <w:r>
        <w:rPr>
          <w:rFonts w:ascii="Times New Roman" w:eastAsia="Times New Roman" w:hAnsi="Times New Roman" w:cs="Times New Roman"/>
          <w:sz w:val="24"/>
          <w:szCs w:val="24"/>
        </w:rPr>
        <w:t xml:space="preserve"> through their diet interactions. Microzooplankton biomass peaks in the fall in all EPUs just after </w:t>
      </w:r>
      <w:del w:id="95" w:author="Kimberly Hyde (ACL)" w:date="2022-04-22T09:44:00Z">
        <w:r w:rsidDel="004E7639">
          <w:rPr>
            <w:rFonts w:ascii="Times New Roman" w:eastAsia="Times New Roman" w:hAnsi="Times New Roman" w:cs="Times New Roman"/>
            <w:sz w:val="24"/>
            <w:szCs w:val="24"/>
          </w:rPr>
          <w:delText>picophytoplankton</w:delText>
        </w:r>
      </w:del>
      <w:ins w:id="96" w:author="Kimberly Hyde (ACL)" w:date="2022-04-22T09:44:00Z">
        <w:r w:rsidR="004E7639">
          <w:rPr>
            <w:rFonts w:ascii="Times New Roman" w:eastAsia="Times New Roman" w:hAnsi="Times New Roman" w:cs="Times New Roman"/>
            <w:sz w:val="24"/>
            <w:szCs w:val="24"/>
          </w:rPr>
          <w:t>picoplankton</w:t>
        </w:r>
      </w:ins>
      <w:r>
        <w:rPr>
          <w:rFonts w:ascii="Times New Roman" w:eastAsia="Times New Roman" w:hAnsi="Times New Roman" w:cs="Times New Roman"/>
          <w:sz w:val="24"/>
          <w:szCs w:val="24"/>
        </w:rPr>
        <w:t xml:space="preserve"> blooms (Figure </w:t>
      </w:r>
      <w:r w:rsidR="00121F6E">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Both </w:t>
      </w:r>
      <w:proofErr w:type="spellStart"/>
      <w:r>
        <w:rPr>
          <w:rFonts w:ascii="Times New Roman" w:eastAsia="Times New Roman" w:hAnsi="Times New Roman" w:cs="Times New Roman"/>
          <w:sz w:val="24"/>
          <w:szCs w:val="24"/>
        </w:rPr>
        <w:t>meso</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macrozooplankton</w:t>
      </w:r>
      <w:proofErr w:type="spellEnd"/>
      <w:r>
        <w:rPr>
          <w:rFonts w:ascii="Times New Roman" w:eastAsia="Times New Roman" w:hAnsi="Times New Roman" w:cs="Times New Roman"/>
          <w:sz w:val="24"/>
          <w:szCs w:val="24"/>
        </w:rPr>
        <w:t xml:space="preserve"> required 10 to 20 model years to reach a stable biomass, with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xml:space="preserve"> stabilized at a mean biomass between 1.9 and 3.1 starting biomass and macrozooplankton stabilized at 4 times starting biomass. While initial values are on the same order </w:t>
      </w:r>
      <w:r>
        <w:rPr>
          <w:rFonts w:ascii="Times New Roman" w:eastAsia="Times New Roman" w:hAnsi="Times New Roman" w:cs="Times New Roman"/>
          <w:sz w:val="24"/>
          <w:szCs w:val="24"/>
        </w:rPr>
        <w:lastRenderedPageBreak/>
        <w:t>of magnitude as the COPEPOD dataset, zooplankton initial conditions are uncertain due to data limitations and may not necessarily represent the target biomass for contemporary conditions.</w:t>
      </w:r>
    </w:p>
    <w:p w14:paraId="00000072" w14:textId="042EB311"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NEUSv2 generally </w:t>
      </w:r>
      <w:commentRangeStart w:id="97"/>
      <w:r>
        <w:rPr>
          <w:rFonts w:ascii="Times New Roman" w:eastAsia="Times New Roman" w:hAnsi="Times New Roman" w:cs="Times New Roman"/>
          <w:sz w:val="24"/>
          <w:szCs w:val="24"/>
        </w:rPr>
        <w:t xml:space="preserve">overestimated </w:t>
      </w:r>
      <w:commentRangeEnd w:id="97"/>
      <w:r w:rsidR="005361B2">
        <w:rPr>
          <w:rStyle w:val="CommentReference"/>
        </w:rPr>
        <w:commentReference w:id="97"/>
      </w:r>
      <w:r>
        <w:rPr>
          <w:rFonts w:ascii="Times New Roman" w:eastAsia="Times New Roman" w:hAnsi="Times New Roman" w:cs="Times New Roman"/>
          <w:sz w:val="24"/>
          <w:szCs w:val="24"/>
        </w:rPr>
        <w:t xml:space="preserve">the zooplankton biomass seen in the COPEPOD dataset. Winter concentrations were much higher (1.4 to 1.7 times), with more comparable ratios (1 to 1.9 times) in the other seasons. NEUSV2 zooplankton have a predefined vertical and horizontal distributions, so this discrepancy is not caused by an overwintering behavior but rather may be due to the poor sampling coverage the COPEPOD during those months (N = 1,121 in winter compared to N = 2,481 in spring). </w:t>
      </w:r>
      <w:commentRangeStart w:id="98"/>
      <w:r>
        <w:rPr>
          <w:rFonts w:ascii="Times New Roman" w:eastAsia="Times New Roman" w:hAnsi="Times New Roman" w:cs="Times New Roman"/>
          <w:sz w:val="24"/>
          <w:szCs w:val="24"/>
        </w:rPr>
        <w:t>The ratio between COPEPOD and NEUSv2 zooplankton was not consistently dependent on EPU</w:t>
      </w:r>
      <w:commentRangeEnd w:id="98"/>
      <w:r w:rsidR="00132D6A">
        <w:rPr>
          <w:rStyle w:val="CommentReference"/>
        </w:rPr>
        <w:commentReference w:id="98"/>
      </w:r>
      <w:r>
        <w:rPr>
          <w:rFonts w:ascii="Times New Roman" w:eastAsia="Times New Roman" w:hAnsi="Times New Roman" w:cs="Times New Roman"/>
          <w:sz w:val="24"/>
          <w:szCs w:val="24"/>
        </w:rPr>
        <w:t xml:space="preserve"> (Figure S</w:t>
      </w:r>
      <w:r w:rsidR="00F80F4C">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The COPEPOD dataset likely underestimates microzooplankton due to larger mesh size selectivity and its sparse spatiotemporal resolution. We assess that NEUSv2 provides a reasonable approximation of zooplankton biomass, as it lies well within an order of magnitude of </w:t>
      </w:r>
      <w:ins w:id="99" w:author="Kimberly Hyde (ACL)" w:date="2022-04-22T15:40:00Z">
        <w:r w:rsidR="00132D6A">
          <w:rPr>
            <w:rFonts w:ascii="Times New Roman" w:eastAsia="Times New Roman" w:hAnsi="Times New Roman" w:cs="Times New Roman"/>
            <w:sz w:val="24"/>
            <w:szCs w:val="24"/>
          </w:rPr>
          <w:t xml:space="preserve">total zooplankton biomass </w:t>
        </w:r>
      </w:ins>
      <w:r>
        <w:rPr>
          <w:rFonts w:ascii="Times New Roman" w:eastAsia="Times New Roman" w:hAnsi="Times New Roman" w:cs="Times New Roman"/>
          <w:sz w:val="24"/>
          <w:szCs w:val="24"/>
        </w:rPr>
        <w:t>available</w:t>
      </w:r>
      <w:ins w:id="100" w:author="Kimberly Hyde (ACL)" w:date="2022-04-22T15:40:00Z">
        <w:r w:rsidR="00132D6A">
          <w:rPr>
            <w:rFonts w:ascii="Times New Roman" w:eastAsia="Times New Roman" w:hAnsi="Times New Roman" w:cs="Times New Roman"/>
            <w:sz w:val="24"/>
            <w:szCs w:val="24"/>
          </w:rPr>
          <w:t xml:space="preserve"> in</w:t>
        </w:r>
      </w:ins>
      <w:r>
        <w:rPr>
          <w:rFonts w:ascii="Times New Roman" w:eastAsia="Times New Roman" w:hAnsi="Times New Roman" w:cs="Times New Roman"/>
          <w:sz w:val="24"/>
          <w:szCs w:val="24"/>
        </w:rPr>
        <w:t xml:space="preserve"> COPEPOD. </w:t>
      </w:r>
    </w:p>
    <w:p w14:paraId="00000073" w14:textId="2D5ED32B"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seasonal decomposition of biomass timeseries for each functional group showed a clear succession of zooplankton groups within a year (Figure 9). In all EPUs, a bloom of microzooplankton occurs after a rise in </w:t>
      </w:r>
      <w:del w:id="101" w:author="Kimberly Hyde (ACL)" w:date="2022-04-22T09:44:00Z">
        <w:r w:rsidDel="004E7639">
          <w:rPr>
            <w:rFonts w:ascii="Times New Roman" w:eastAsia="Times New Roman" w:hAnsi="Times New Roman" w:cs="Times New Roman"/>
            <w:sz w:val="24"/>
            <w:szCs w:val="24"/>
          </w:rPr>
          <w:delText>picophytoplankton</w:delText>
        </w:r>
      </w:del>
      <w:ins w:id="102" w:author="Kimberly Hyde (ACL)" w:date="2022-04-22T09:44:00Z">
        <w:r w:rsidR="004E7639">
          <w:rPr>
            <w:rFonts w:ascii="Times New Roman" w:eastAsia="Times New Roman" w:hAnsi="Times New Roman" w:cs="Times New Roman"/>
            <w:sz w:val="24"/>
            <w:szCs w:val="24"/>
          </w:rPr>
          <w:t>picoplankton</w:t>
        </w:r>
      </w:ins>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xml:space="preserve"> respond to either the micro</w:t>
      </w:r>
      <w:del w:id="103" w:author="Kimberly Hyde (ACL)" w:date="2022-04-22T15:40:00Z">
        <w:r w:rsidDel="00132D6A">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zooplankton blooms (GB and MAB) or the fall diatom bloom (GOM; Figure 8). In all regions, zooplankton groups are relatively unresponsive to the spring phytoplankton blooms, likely the result of strong top-down control by planktivores in the spring.</w:t>
      </w:r>
    </w:p>
    <w:p w14:paraId="00000074" w14:textId="77777777" w:rsidR="00921C02" w:rsidRDefault="00E75778">
      <w:pPr>
        <w:rPr>
          <w:rFonts w:ascii="Times New Roman" w:eastAsia="Times New Roman" w:hAnsi="Times New Roman" w:cs="Times New Roman"/>
          <w:sz w:val="24"/>
          <w:szCs w:val="24"/>
        </w:rPr>
      </w:pPr>
      <w:r>
        <w:br w:type="page"/>
      </w:r>
    </w:p>
    <w:p w14:paraId="00000075" w14:textId="0427E4DD" w:rsidR="00921C02" w:rsidRDefault="00F238BB">
      <w:pPr>
        <w:spacing w:line="276" w:lineRule="auto"/>
        <w:jc w:val="both"/>
      </w:pPr>
      <w:sdt>
        <w:sdtPr>
          <w:tag w:val="goog_rdk_19"/>
          <w:id w:val="-974062670"/>
        </w:sdtPr>
        <w:sdtContent>
          <w:commentRangeStart w:id="104"/>
        </w:sdtContent>
      </w:sdt>
      <w:sdt>
        <w:sdtPr>
          <w:tag w:val="goog_rdk_20"/>
          <w:id w:val="1455442969"/>
        </w:sdtPr>
        <w:sdtContent>
          <w:commentRangeStart w:id="105"/>
        </w:sdtContent>
      </w:sdt>
      <w:sdt>
        <w:sdtPr>
          <w:tag w:val="goog_rdk_21"/>
          <w:id w:val="-1486777179"/>
        </w:sdtPr>
        <w:sdtContent>
          <w:commentRangeStart w:id="106"/>
          <w:commentRangeStart w:id="107"/>
        </w:sdtContent>
      </w:sdt>
      <w:r w:rsidR="00E75778">
        <w:rPr>
          <w:rFonts w:ascii="Times New Roman" w:eastAsia="Times New Roman" w:hAnsi="Times New Roman" w:cs="Times New Roman"/>
          <w:i/>
        </w:rPr>
        <w:t>Table 1</w:t>
      </w:r>
      <w:commentRangeEnd w:id="104"/>
      <w:r w:rsidR="00E75778">
        <w:commentReference w:id="104"/>
      </w:r>
      <w:commentRangeEnd w:id="105"/>
      <w:r w:rsidR="00E75778">
        <w:commentReference w:id="105"/>
      </w:r>
      <w:commentRangeEnd w:id="107"/>
      <w:r w:rsidR="00E75778">
        <w:commentReference w:id="107"/>
      </w:r>
      <w:commentRangeEnd w:id="106"/>
      <w:r w:rsidR="007849B7">
        <w:rPr>
          <w:rStyle w:val="CommentReference"/>
        </w:rPr>
        <w:commentReference w:id="106"/>
      </w:r>
      <w:r w:rsidR="00E75778">
        <w:rPr>
          <w:rFonts w:ascii="Times New Roman" w:eastAsia="Times New Roman" w:hAnsi="Times New Roman" w:cs="Times New Roman"/>
          <w:i/>
        </w:rPr>
        <w:t xml:space="preserve">: The proportional composition (by biomass) of functional groups for each guild within each ecological production unit. The total domain-wide biomass for each functional group (10,000s </w:t>
      </w:r>
      <w:proofErr w:type="spellStart"/>
      <w:r w:rsidR="00E75778">
        <w:rPr>
          <w:rFonts w:ascii="Times New Roman" w:eastAsia="Times New Roman" w:hAnsi="Times New Roman" w:cs="Times New Roman"/>
          <w:i/>
        </w:rPr>
        <w:t>mT</w:t>
      </w:r>
      <w:proofErr w:type="spellEnd"/>
      <w:r w:rsidR="00E75778">
        <w:rPr>
          <w:rFonts w:ascii="Times New Roman" w:eastAsia="Times New Roman" w:hAnsi="Times New Roman" w:cs="Times New Roman"/>
          <w:i/>
        </w:rPr>
        <w:t>) is shown as annual means (± SD). Values shown are for all post spin up years (1998-2018).</w:t>
      </w:r>
      <w:r w:rsidR="00FA479C">
        <w:rPr>
          <w:rFonts w:ascii="Times New Roman" w:eastAsia="Times New Roman" w:hAnsi="Times New Roman" w:cs="Times New Roman"/>
          <w:i/>
        </w:rPr>
        <w:t xml:space="preserve"> </w:t>
      </w:r>
    </w:p>
    <w:tbl>
      <w:tblPr>
        <w:tblStyle w:val="a1"/>
        <w:tblW w:w="5000" w:type="pct"/>
        <w:tblBorders>
          <w:top w:val="nil"/>
          <w:left w:val="nil"/>
          <w:bottom w:val="nil"/>
          <w:right w:val="nil"/>
          <w:insideH w:val="nil"/>
          <w:insideV w:val="nil"/>
        </w:tblBorders>
        <w:tblCellMar>
          <w:bottom w:w="29" w:type="dxa"/>
        </w:tblCellMar>
        <w:tblLook w:val="0600" w:firstRow="0" w:lastRow="0" w:firstColumn="0" w:lastColumn="0" w:noHBand="1" w:noVBand="1"/>
      </w:tblPr>
      <w:tblGrid>
        <w:gridCol w:w="1697"/>
        <w:gridCol w:w="2549"/>
        <w:gridCol w:w="725"/>
        <w:gridCol w:w="730"/>
        <w:gridCol w:w="725"/>
        <w:gridCol w:w="1374"/>
        <w:gridCol w:w="1537"/>
      </w:tblGrid>
      <w:tr w:rsidR="008F50DD" w14:paraId="20E8595A" w14:textId="77777777" w:rsidTr="00F459A5">
        <w:trPr>
          <w:trHeight w:val="20"/>
        </w:trPr>
        <w:tc>
          <w:tcPr>
            <w:tcW w:w="909" w:type="pct"/>
            <w:tcBorders>
              <w:top w:val="nil"/>
              <w:left w:val="nil"/>
              <w:bottom w:val="single" w:sz="18" w:space="0" w:color="000000"/>
              <w:right w:val="nil"/>
            </w:tcBorders>
            <w:shd w:val="clear" w:color="auto" w:fill="FFFFFF"/>
            <w:tcMar>
              <w:top w:w="36" w:type="dxa"/>
              <w:left w:w="36" w:type="dxa"/>
              <w:bottom w:w="36" w:type="dxa"/>
              <w:right w:w="36" w:type="dxa"/>
            </w:tcMar>
          </w:tcPr>
          <w:p w14:paraId="3D00A42C" w14:textId="77777777" w:rsidR="008F50DD" w:rsidRDefault="008F50DD">
            <w:pPr>
              <w:spacing w:after="0" w:line="240" w:lineRule="auto"/>
              <w:rPr>
                <w:rFonts w:ascii="Times New Roman" w:eastAsia="Times New Roman" w:hAnsi="Times New Roman" w:cs="Times New Roman"/>
                <w:sz w:val="24"/>
                <w:szCs w:val="24"/>
              </w:rPr>
            </w:pPr>
          </w:p>
        </w:tc>
        <w:tc>
          <w:tcPr>
            <w:tcW w:w="1365" w:type="pct"/>
            <w:tcBorders>
              <w:top w:val="nil"/>
              <w:left w:val="nil"/>
              <w:bottom w:val="single" w:sz="18" w:space="0" w:color="000000"/>
              <w:right w:val="single" w:sz="18" w:space="0" w:color="auto"/>
            </w:tcBorders>
            <w:shd w:val="clear" w:color="auto" w:fill="FFFFFF"/>
            <w:tcMar>
              <w:top w:w="36" w:type="dxa"/>
              <w:left w:w="36" w:type="dxa"/>
              <w:bottom w:w="36" w:type="dxa"/>
              <w:right w:w="36" w:type="dxa"/>
            </w:tcMar>
            <w:vAlign w:val="bottom"/>
          </w:tcPr>
          <w:p w14:paraId="5CA6FDE1" w14:textId="77777777" w:rsidR="008F50DD" w:rsidRDefault="008F50DD">
            <w:pPr>
              <w:spacing w:after="0" w:line="240" w:lineRule="auto"/>
              <w:jc w:val="center"/>
              <w:rPr>
                <w:rFonts w:ascii="Times New Roman" w:eastAsia="Times New Roman" w:hAnsi="Times New Roman" w:cs="Times New Roman"/>
                <w:sz w:val="24"/>
                <w:szCs w:val="24"/>
              </w:rPr>
            </w:pPr>
          </w:p>
        </w:tc>
        <w:tc>
          <w:tcPr>
            <w:tcW w:w="1166" w:type="pct"/>
            <w:gridSpan w:val="3"/>
            <w:tcBorders>
              <w:top w:val="nil"/>
              <w:left w:val="single" w:sz="18" w:space="0" w:color="auto"/>
              <w:bottom w:val="single" w:sz="18" w:space="0" w:color="auto"/>
              <w:right w:val="single" w:sz="18" w:space="0" w:color="auto"/>
            </w:tcBorders>
            <w:shd w:val="clear" w:color="auto" w:fill="FFFFFF"/>
            <w:tcMar>
              <w:top w:w="36" w:type="dxa"/>
              <w:left w:w="36" w:type="dxa"/>
              <w:bottom w:w="36" w:type="dxa"/>
              <w:right w:w="36" w:type="dxa"/>
            </w:tcMar>
            <w:vAlign w:val="bottom"/>
          </w:tcPr>
          <w:p w14:paraId="754CFB3A" w14:textId="77D27F91" w:rsidR="008F50DD" w:rsidRDefault="008F50D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Proportion</w:t>
            </w:r>
          </w:p>
        </w:tc>
        <w:tc>
          <w:tcPr>
            <w:tcW w:w="1560" w:type="pct"/>
            <w:gridSpan w:val="2"/>
            <w:tcBorders>
              <w:top w:val="nil"/>
              <w:left w:val="single" w:sz="18" w:space="0" w:color="auto"/>
              <w:bottom w:val="single" w:sz="18" w:space="0" w:color="auto"/>
              <w:right w:val="single" w:sz="18" w:space="0" w:color="auto"/>
            </w:tcBorders>
            <w:shd w:val="clear" w:color="auto" w:fill="FFFFFF"/>
            <w:tcMar>
              <w:top w:w="36" w:type="dxa"/>
              <w:left w:w="36" w:type="dxa"/>
              <w:bottom w:w="36" w:type="dxa"/>
              <w:right w:w="36" w:type="dxa"/>
            </w:tcMar>
            <w:vAlign w:val="bottom"/>
          </w:tcPr>
          <w:p w14:paraId="5A559956" w14:textId="612A476A" w:rsidR="008F50DD" w:rsidRDefault="008F50D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Biomass</w:t>
            </w:r>
          </w:p>
        </w:tc>
      </w:tr>
      <w:tr w:rsidR="00353C1C" w14:paraId="2A562B3A" w14:textId="52F1259A" w:rsidTr="00F459A5">
        <w:trPr>
          <w:trHeight w:val="20"/>
        </w:trPr>
        <w:tc>
          <w:tcPr>
            <w:tcW w:w="909" w:type="pct"/>
            <w:tcBorders>
              <w:top w:val="nil"/>
              <w:left w:val="nil"/>
              <w:bottom w:val="single" w:sz="18" w:space="0" w:color="000000"/>
              <w:right w:val="single" w:sz="18" w:space="0" w:color="auto"/>
            </w:tcBorders>
            <w:shd w:val="clear" w:color="auto" w:fill="FFFFFF"/>
            <w:tcMar>
              <w:top w:w="36" w:type="dxa"/>
              <w:left w:w="36" w:type="dxa"/>
              <w:bottom w:w="36" w:type="dxa"/>
              <w:right w:w="36" w:type="dxa"/>
            </w:tcMar>
          </w:tcPr>
          <w:p w14:paraId="00000076" w14:textId="77777777" w:rsidR="00FA479C" w:rsidRDefault="00FA479C">
            <w:pPr>
              <w:spacing w:after="0" w:line="240" w:lineRule="auto"/>
              <w:rPr>
                <w:rFonts w:ascii="Times New Roman" w:eastAsia="Times New Roman" w:hAnsi="Times New Roman" w:cs="Times New Roman"/>
                <w:sz w:val="24"/>
                <w:szCs w:val="24"/>
              </w:rPr>
            </w:pPr>
          </w:p>
        </w:tc>
        <w:tc>
          <w:tcPr>
            <w:tcW w:w="1365" w:type="pct"/>
            <w:tcBorders>
              <w:top w:val="single" w:sz="18" w:space="0" w:color="000000"/>
              <w:left w:val="single" w:sz="18" w:space="0" w:color="auto"/>
              <w:bottom w:val="single" w:sz="18" w:space="0" w:color="000000"/>
              <w:right w:val="single" w:sz="18" w:space="0" w:color="auto"/>
            </w:tcBorders>
            <w:shd w:val="clear" w:color="auto" w:fill="FFFFFF"/>
            <w:tcMar>
              <w:top w:w="36" w:type="dxa"/>
              <w:left w:w="36" w:type="dxa"/>
              <w:bottom w:w="36" w:type="dxa"/>
              <w:right w:w="36" w:type="dxa"/>
            </w:tcMar>
            <w:vAlign w:val="bottom"/>
          </w:tcPr>
          <w:p w14:paraId="00000077" w14:textId="77777777" w:rsidR="00FA479C" w:rsidRDefault="00FA47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Group</w:t>
            </w:r>
          </w:p>
        </w:tc>
        <w:tc>
          <w:tcPr>
            <w:tcW w:w="388" w:type="pct"/>
            <w:tcBorders>
              <w:top w:val="single" w:sz="18" w:space="0" w:color="auto"/>
              <w:left w:val="single" w:sz="18" w:space="0" w:color="auto"/>
              <w:bottom w:val="single" w:sz="18" w:space="0" w:color="000000"/>
              <w:right w:val="single" w:sz="8" w:space="0" w:color="auto"/>
            </w:tcBorders>
            <w:shd w:val="clear" w:color="auto" w:fill="FFFFFF"/>
            <w:tcMar>
              <w:top w:w="36" w:type="dxa"/>
              <w:left w:w="36" w:type="dxa"/>
              <w:bottom w:w="36" w:type="dxa"/>
              <w:right w:w="36" w:type="dxa"/>
            </w:tcMar>
            <w:vAlign w:val="bottom"/>
          </w:tcPr>
          <w:p w14:paraId="00000078" w14:textId="77777777" w:rsidR="00FA479C" w:rsidRDefault="00FA47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GB</w:t>
            </w:r>
          </w:p>
        </w:tc>
        <w:tc>
          <w:tcPr>
            <w:tcW w:w="391" w:type="pct"/>
            <w:tcBorders>
              <w:top w:val="single" w:sz="18" w:space="0" w:color="auto"/>
              <w:left w:val="single" w:sz="8" w:space="0" w:color="auto"/>
              <w:bottom w:val="single" w:sz="18" w:space="0" w:color="000000"/>
              <w:right w:val="single" w:sz="8" w:space="0" w:color="auto"/>
            </w:tcBorders>
            <w:shd w:val="clear" w:color="auto" w:fill="FFFFFF"/>
            <w:tcMar>
              <w:top w:w="36" w:type="dxa"/>
              <w:left w:w="36" w:type="dxa"/>
              <w:bottom w:w="36" w:type="dxa"/>
              <w:right w:w="36" w:type="dxa"/>
            </w:tcMar>
            <w:vAlign w:val="bottom"/>
          </w:tcPr>
          <w:p w14:paraId="00000079" w14:textId="77777777" w:rsidR="00FA479C" w:rsidRDefault="00FA47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GOM</w:t>
            </w:r>
          </w:p>
        </w:tc>
        <w:tc>
          <w:tcPr>
            <w:tcW w:w="388" w:type="pct"/>
            <w:tcBorders>
              <w:top w:val="single" w:sz="18" w:space="0" w:color="auto"/>
              <w:left w:val="single" w:sz="8" w:space="0" w:color="auto"/>
              <w:bottom w:val="single" w:sz="18" w:space="0" w:color="000000"/>
              <w:right w:val="single" w:sz="18" w:space="0" w:color="auto"/>
            </w:tcBorders>
            <w:shd w:val="clear" w:color="auto" w:fill="FFFFFF"/>
            <w:tcMar>
              <w:top w:w="36" w:type="dxa"/>
              <w:left w:w="36" w:type="dxa"/>
              <w:bottom w:w="36" w:type="dxa"/>
              <w:right w:w="36" w:type="dxa"/>
            </w:tcMar>
            <w:vAlign w:val="bottom"/>
          </w:tcPr>
          <w:p w14:paraId="0000007A" w14:textId="77777777" w:rsidR="00FA479C" w:rsidRDefault="00FA47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MAB</w:t>
            </w:r>
          </w:p>
        </w:tc>
        <w:tc>
          <w:tcPr>
            <w:tcW w:w="736" w:type="pct"/>
            <w:tcBorders>
              <w:top w:val="single" w:sz="18" w:space="0" w:color="auto"/>
              <w:left w:val="single" w:sz="18" w:space="0" w:color="auto"/>
              <w:bottom w:val="single" w:sz="18" w:space="0" w:color="000000"/>
              <w:right w:val="single" w:sz="8" w:space="0" w:color="auto"/>
            </w:tcBorders>
            <w:shd w:val="clear" w:color="auto" w:fill="FFFFFF"/>
            <w:tcMar>
              <w:top w:w="36" w:type="dxa"/>
              <w:left w:w="36" w:type="dxa"/>
              <w:bottom w:w="36" w:type="dxa"/>
              <w:right w:w="36" w:type="dxa"/>
            </w:tcMar>
            <w:vAlign w:val="bottom"/>
          </w:tcPr>
          <w:p w14:paraId="0000007B" w14:textId="7DF807CF" w:rsidR="00FA479C" w:rsidRDefault="008F50D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NEUSv2</w:t>
            </w:r>
          </w:p>
        </w:tc>
        <w:tc>
          <w:tcPr>
            <w:tcW w:w="824" w:type="pct"/>
            <w:tcBorders>
              <w:top w:val="single" w:sz="18" w:space="0" w:color="auto"/>
              <w:left w:val="single" w:sz="8" w:space="0" w:color="auto"/>
              <w:bottom w:val="single" w:sz="18" w:space="0" w:color="000000"/>
              <w:right w:val="single" w:sz="18" w:space="0" w:color="auto"/>
            </w:tcBorders>
            <w:shd w:val="clear" w:color="auto" w:fill="FFFFFF"/>
          </w:tcPr>
          <w:p w14:paraId="083C65C2" w14:textId="6A060E39" w:rsidR="00FA479C" w:rsidRDefault="008F50DD" w:rsidP="008F50D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w:t>
            </w:r>
          </w:p>
        </w:tc>
      </w:tr>
      <w:tr w:rsidR="00353C1C" w14:paraId="46C50917" w14:textId="10186AAB" w:rsidTr="00F459A5">
        <w:trPr>
          <w:trHeight w:val="20"/>
        </w:trPr>
        <w:tc>
          <w:tcPr>
            <w:tcW w:w="909" w:type="pct"/>
            <w:vMerge w:val="restart"/>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7C" w14:textId="77777777" w:rsidR="00FA479C" w:rsidRPr="00353C1C" w:rsidRDefault="00FA479C">
            <w:pPr>
              <w:spacing w:after="0" w:line="240" w:lineRule="auto"/>
              <w:jc w:val="center"/>
              <w:rPr>
                <w:rFonts w:ascii="Times New Roman" w:eastAsia="Times New Roman" w:hAnsi="Times New Roman" w:cs="Times New Roman"/>
                <w:i/>
                <w:sz w:val="24"/>
                <w:szCs w:val="24"/>
              </w:rPr>
            </w:pPr>
            <w:r w:rsidRPr="00353C1C">
              <w:rPr>
                <w:rFonts w:ascii="Times New Roman" w:eastAsia="Times New Roman" w:hAnsi="Times New Roman" w:cs="Times New Roman"/>
                <w:i/>
                <w:sz w:val="24"/>
                <w:szCs w:val="24"/>
              </w:rPr>
              <w:t>Benthos</w:t>
            </w: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7D"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Benthic Filter Feeders</w:t>
            </w:r>
          </w:p>
        </w:tc>
        <w:tc>
          <w:tcPr>
            <w:tcW w:w="388" w:type="pct"/>
            <w:tcBorders>
              <w:top w:val="single" w:sz="18" w:space="0" w:color="000000"/>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7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0.11</w:t>
            </w:r>
          </w:p>
        </w:tc>
        <w:tc>
          <w:tcPr>
            <w:tcW w:w="391" w:type="pct"/>
            <w:tcBorders>
              <w:top w:val="single" w:sz="18" w:space="0" w:color="000000"/>
              <w:left w:val="nil"/>
              <w:bottom w:val="single" w:sz="8" w:space="0" w:color="666666"/>
              <w:right w:val="single" w:sz="8" w:space="0" w:color="666666"/>
            </w:tcBorders>
            <w:shd w:val="clear" w:color="auto" w:fill="CCCCCC"/>
            <w:tcMar>
              <w:top w:w="36" w:type="dxa"/>
              <w:left w:w="36" w:type="dxa"/>
              <w:bottom w:w="36" w:type="dxa"/>
              <w:right w:w="36" w:type="dxa"/>
            </w:tcMar>
          </w:tcPr>
          <w:p w14:paraId="0000007F"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0.05</w:t>
            </w:r>
          </w:p>
        </w:tc>
        <w:tc>
          <w:tcPr>
            <w:tcW w:w="388" w:type="pct"/>
            <w:tcBorders>
              <w:top w:val="single" w:sz="18" w:space="0" w:color="000000"/>
              <w:left w:val="nil"/>
              <w:bottom w:val="single" w:sz="8" w:space="0" w:color="666666"/>
              <w:right w:val="single" w:sz="18" w:space="0" w:color="auto"/>
            </w:tcBorders>
            <w:shd w:val="clear" w:color="auto" w:fill="CCCCCC"/>
            <w:tcMar>
              <w:top w:w="36" w:type="dxa"/>
              <w:left w:w="36" w:type="dxa"/>
              <w:bottom w:w="36" w:type="dxa"/>
              <w:right w:w="36" w:type="dxa"/>
            </w:tcMar>
          </w:tcPr>
          <w:p w14:paraId="0000008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0.19</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81" w14:textId="39AC385A"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1,706 (137)</w:t>
            </w:r>
          </w:p>
        </w:tc>
        <w:tc>
          <w:tcPr>
            <w:tcW w:w="824" w:type="pct"/>
            <w:tcBorders>
              <w:top w:val="nil"/>
              <w:left w:val="nil"/>
              <w:bottom w:val="single" w:sz="8" w:space="0" w:color="666666"/>
              <w:right w:val="single" w:sz="18" w:space="0" w:color="auto"/>
            </w:tcBorders>
            <w:shd w:val="clear" w:color="auto" w:fill="CCCCCC"/>
          </w:tcPr>
          <w:p w14:paraId="13C0D586"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0FFA99F7" w14:textId="67CC4062"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82"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83"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Benthic Grazers</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8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0.06</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85"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0.05</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8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0.06</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87" w14:textId="7C55795B"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673 (13)</w:t>
            </w:r>
          </w:p>
        </w:tc>
        <w:tc>
          <w:tcPr>
            <w:tcW w:w="824" w:type="pct"/>
            <w:tcBorders>
              <w:top w:val="nil"/>
              <w:left w:val="nil"/>
              <w:bottom w:val="single" w:sz="8" w:space="0" w:color="666666"/>
              <w:right w:val="single" w:sz="18" w:space="0" w:color="auto"/>
            </w:tcBorders>
          </w:tcPr>
          <w:p w14:paraId="21CECD1D"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1BF14DB5" w14:textId="159F9F63"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88"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89"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Benthic Carnivore</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8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8B"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0.13</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8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8D" w14:textId="437AC15E"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493 (11)</w:t>
            </w:r>
          </w:p>
        </w:tc>
        <w:tc>
          <w:tcPr>
            <w:tcW w:w="824" w:type="pct"/>
            <w:tcBorders>
              <w:top w:val="nil"/>
              <w:left w:val="nil"/>
              <w:bottom w:val="single" w:sz="8" w:space="0" w:color="666666"/>
              <w:right w:val="single" w:sz="18" w:space="0" w:color="auto"/>
            </w:tcBorders>
            <w:shd w:val="clear" w:color="auto" w:fill="CCCCCC"/>
          </w:tcPr>
          <w:p w14:paraId="27B2683E"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133EDC58" w14:textId="0255CCBF"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8E"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8F"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Ocean Quahogs</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9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0.02</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91"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9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0.03</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93" w14:textId="78BA6904"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166 (32)</w:t>
            </w:r>
          </w:p>
        </w:tc>
        <w:tc>
          <w:tcPr>
            <w:tcW w:w="824" w:type="pct"/>
            <w:tcBorders>
              <w:top w:val="nil"/>
              <w:left w:val="nil"/>
              <w:bottom w:val="single" w:sz="8" w:space="0" w:color="666666"/>
              <w:right w:val="single" w:sz="18" w:space="0" w:color="auto"/>
            </w:tcBorders>
          </w:tcPr>
          <w:p w14:paraId="309C7409" w14:textId="4F2DAFDA" w:rsidR="00FA479C" w:rsidRPr="00353C1C" w:rsidRDefault="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319 (5)</w:t>
            </w:r>
            <w:r w:rsidR="00353C1C" w:rsidRPr="00353C1C">
              <w:rPr>
                <w:rFonts w:ascii="Times New Roman" w:eastAsia="Times New Roman" w:hAnsi="Times New Roman" w:cs="Times New Roman"/>
                <w:sz w:val="24"/>
                <w:szCs w:val="20"/>
                <w:vertAlign w:val="superscript"/>
              </w:rPr>
              <w:t>a</w:t>
            </w:r>
          </w:p>
        </w:tc>
      </w:tr>
      <w:tr w:rsidR="00353C1C" w14:paraId="6D97C94C" w14:textId="7D1C3D08"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94"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95"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Atlantic Surf Clams</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9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97"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9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0.02</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99" w14:textId="61115DE2"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78 (24)</w:t>
            </w:r>
          </w:p>
        </w:tc>
        <w:tc>
          <w:tcPr>
            <w:tcW w:w="824" w:type="pct"/>
            <w:tcBorders>
              <w:top w:val="nil"/>
              <w:left w:val="nil"/>
              <w:bottom w:val="single" w:sz="8" w:space="0" w:color="666666"/>
              <w:right w:val="single" w:sz="18" w:space="0" w:color="auto"/>
            </w:tcBorders>
            <w:shd w:val="clear" w:color="auto" w:fill="CCCCCC"/>
          </w:tcPr>
          <w:p w14:paraId="3F5E62DA" w14:textId="297E6F39" w:rsidR="00FA479C" w:rsidRPr="00353C1C" w:rsidRDefault="007E45F3">
            <w:pPr>
              <w:spacing w:after="0" w:line="240" w:lineRule="auto"/>
              <w:rPr>
                <w:rFonts w:ascii="Times New Roman" w:eastAsia="Times New Roman" w:hAnsi="Times New Roman" w:cs="Times New Roman"/>
                <w:caps/>
                <w:sz w:val="24"/>
                <w:szCs w:val="20"/>
                <w:vertAlign w:val="superscript"/>
              </w:rPr>
            </w:pPr>
            <w:r w:rsidRPr="00353C1C">
              <w:rPr>
                <w:rFonts w:ascii="Times New Roman" w:eastAsia="Times New Roman" w:hAnsi="Times New Roman" w:cs="Times New Roman"/>
                <w:sz w:val="24"/>
                <w:szCs w:val="20"/>
              </w:rPr>
              <w:t>160 (33)</w:t>
            </w:r>
            <w:r w:rsidR="00353C1C" w:rsidRPr="00353C1C">
              <w:rPr>
                <w:rFonts w:ascii="Times New Roman" w:eastAsia="Times New Roman" w:hAnsi="Times New Roman" w:cs="Times New Roman"/>
                <w:sz w:val="24"/>
                <w:szCs w:val="20"/>
                <w:vertAlign w:val="superscript"/>
              </w:rPr>
              <w:t>a</w:t>
            </w:r>
          </w:p>
        </w:tc>
      </w:tr>
      <w:tr w:rsidR="00353C1C" w14:paraId="731264B0" w14:textId="23032448"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9A"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9B"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Atlantic Sea Scallops</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9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9D"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9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9F" w14:textId="745C896A"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57 (15)</w:t>
            </w:r>
          </w:p>
        </w:tc>
        <w:tc>
          <w:tcPr>
            <w:tcW w:w="824" w:type="pct"/>
            <w:tcBorders>
              <w:top w:val="nil"/>
              <w:left w:val="nil"/>
              <w:bottom w:val="single" w:sz="8" w:space="0" w:color="666666"/>
              <w:right w:val="single" w:sz="18" w:space="0" w:color="auto"/>
            </w:tcBorders>
          </w:tcPr>
          <w:p w14:paraId="4A93A4E3" w14:textId="6C86945A" w:rsidR="00FA479C" w:rsidRPr="00353C1C" w:rsidRDefault="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15 (6)</w:t>
            </w:r>
            <w:r w:rsidR="00353C1C" w:rsidRPr="00353C1C">
              <w:rPr>
                <w:rFonts w:ascii="Times New Roman" w:eastAsia="Times New Roman" w:hAnsi="Times New Roman" w:cs="Times New Roman"/>
                <w:sz w:val="24"/>
                <w:szCs w:val="20"/>
                <w:vertAlign w:val="superscript"/>
              </w:rPr>
              <w:t>a</w:t>
            </w:r>
          </w:p>
        </w:tc>
      </w:tr>
      <w:tr w:rsidR="00353C1C" w14:paraId="23ADAC59" w14:textId="1D29844A"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A0"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A1"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 xml:space="preserve">Shallow </w:t>
            </w:r>
            <w:proofErr w:type="spellStart"/>
            <w:r w:rsidRPr="00F459A5">
              <w:rPr>
                <w:rFonts w:ascii="Times New Roman" w:eastAsia="Times New Roman" w:hAnsi="Times New Roman" w:cs="Times New Roman"/>
                <w:sz w:val="20"/>
              </w:rPr>
              <w:t>Macrozoobenthos</w:t>
            </w:r>
            <w:proofErr w:type="spellEnd"/>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A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A3"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A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A5" w14:textId="49565B36"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61 (3)</w:t>
            </w:r>
          </w:p>
        </w:tc>
        <w:tc>
          <w:tcPr>
            <w:tcW w:w="824" w:type="pct"/>
            <w:tcBorders>
              <w:top w:val="nil"/>
              <w:left w:val="nil"/>
              <w:bottom w:val="single" w:sz="8" w:space="0" w:color="666666"/>
              <w:right w:val="single" w:sz="18" w:space="0" w:color="auto"/>
            </w:tcBorders>
            <w:shd w:val="clear" w:color="auto" w:fill="CCCCCC"/>
          </w:tcPr>
          <w:p w14:paraId="5CC4CCF8"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58B9A846" w14:textId="04F827E1"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A6"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A7" w14:textId="77777777" w:rsidR="00FA479C" w:rsidRPr="00F459A5" w:rsidRDefault="00FA479C">
            <w:pPr>
              <w:spacing w:after="0" w:line="240" w:lineRule="auto"/>
              <w:rPr>
                <w:rFonts w:ascii="Times New Roman" w:eastAsia="Times New Roman" w:hAnsi="Times New Roman" w:cs="Times New Roman"/>
                <w:sz w:val="20"/>
              </w:rPr>
            </w:pPr>
            <w:proofErr w:type="spellStart"/>
            <w:r w:rsidRPr="00F459A5">
              <w:rPr>
                <w:rFonts w:ascii="Times New Roman" w:eastAsia="Times New Roman" w:hAnsi="Times New Roman" w:cs="Times New Roman"/>
                <w:sz w:val="20"/>
              </w:rPr>
              <w:t>Meiobenthos</w:t>
            </w:r>
            <w:proofErr w:type="spellEnd"/>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A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0.74</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A9"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0.70</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A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0.64</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AB" w14:textId="120B7927"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8,890 (421)</w:t>
            </w:r>
          </w:p>
        </w:tc>
        <w:tc>
          <w:tcPr>
            <w:tcW w:w="824" w:type="pct"/>
            <w:tcBorders>
              <w:top w:val="nil"/>
              <w:left w:val="nil"/>
              <w:bottom w:val="single" w:sz="8" w:space="0" w:color="666666"/>
              <w:right w:val="single" w:sz="18" w:space="0" w:color="auto"/>
            </w:tcBorders>
          </w:tcPr>
          <w:p w14:paraId="3F1E97CA"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65796C61" w14:textId="13B1EAF1" w:rsidTr="00F459A5">
        <w:trPr>
          <w:trHeight w:val="20"/>
        </w:trPr>
        <w:tc>
          <w:tcPr>
            <w:tcW w:w="909" w:type="pct"/>
            <w:vMerge/>
            <w:tcBorders>
              <w:top w:val="nil"/>
              <w:left w:val="nil"/>
              <w:bottom w:val="nil"/>
              <w:right w:val="single" w:sz="18" w:space="0" w:color="000000"/>
            </w:tcBorders>
            <w:shd w:val="clear" w:color="auto" w:fill="FFFFFF"/>
            <w:tcMar>
              <w:top w:w="36" w:type="dxa"/>
              <w:left w:w="36" w:type="dxa"/>
              <w:bottom w:w="36" w:type="dxa"/>
              <w:right w:w="36" w:type="dxa"/>
            </w:tcMar>
            <w:vAlign w:val="center"/>
          </w:tcPr>
          <w:p w14:paraId="000000AC"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18" w:space="0" w:color="000000"/>
              <w:right w:val="single" w:sz="18" w:space="0" w:color="auto"/>
            </w:tcBorders>
            <w:shd w:val="clear" w:color="auto" w:fill="CCCCCC"/>
            <w:tcMar>
              <w:top w:w="36" w:type="dxa"/>
              <w:left w:w="36" w:type="dxa"/>
              <w:bottom w:w="36" w:type="dxa"/>
              <w:right w:w="36" w:type="dxa"/>
            </w:tcMar>
          </w:tcPr>
          <w:p w14:paraId="000000AD"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Deposit Feeders</w:t>
            </w:r>
          </w:p>
        </w:tc>
        <w:tc>
          <w:tcPr>
            <w:tcW w:w="388" w:type="pct"/>
            <w:tcBorders>
              <w:top w:val="nil"/>
              <w:left w:val="single" w:sz="18" w:space="0" w:color="auto"/>
              <w:bottom w:val="single" w:sz="18" w:space="0" w:color="000000"/>
              <w:right w:val="single" w:sz="8" w:space="0" w:color="666666"/>
            </w:tcBorders>
            <w:shd w:val="clear" w:color="auto" w:fill="CCCCCC"/>
            <w:tcMar>
              <w:top w:w="36" w:type="dxa"/>
              <w:left w:w="36" w:type="dxa"/>
              <w:bottom w:w="36" w:type="dxa"/>
              <w:right w:w="36" w:type="dxa"/>
            </w:tcMar>
          </w:tcPr>
          <w:p w14:paraId="000000A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0.06</w:t>
            </w:r>
          </w:p>
        </w:tc>
        <w:tc>
          <w:tcPr>
            <w:tcW w:w="391" w:type="pct"/>
            <w:tcBorders>
              <w:top w:val="nil"/>
              <w:left w:val="nil"/>
              <w:bottom w:val="single" w:sz="18" w:space="0" w:color="000000"/>
              <w:right w:val="single" w:sz="8" w:space="0" w:color="666666"/>
            </w:tcBorders>
            <w:shd w:val="clear" w:color="auto" w:fill="CCCCCC"/>
            <w:tcMar>
              <w:top w:w="36" w:type="dxa"/>
              <w:left w:w="36" w:type="dxa"/>
              <w:bottom w:w="36" w:type="dxa"/>
              <w:right w:w="36" w:type="dxa"/>
            </w:tcMar>
          </w:tcPr>
          <w:p w14:paraId="000000AF"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0.06</w:t>
            </w:r>
          </w:p>
        </w:tc>
        <w:tc>
          <w:tcPr>
            <w:tcW w:w="388" w:type="pct"/>
            <w:tcBorders>
              <w:top w:val="nil"/>
              <w:left w:val="nil"/>
              <w:bottom w:val="single" w:sz="18" w:space="0" w:color="000000"/>
              <w:right w:val="single" w:sz="18" w:space="0" w:color="auto"/>
            </w:tcBorders>
            <w:shd w:val="clear" w:color="auto" w:fill="CCCCCC"/>
            <w:tcMar>
              <w:top w:w="36" w:type="dxa"/>
              <w:left w:w="36" w:type="dxa"/>
              <w:bottom w:w="36" w:type="dxa"/>
              <w:right w:w="36" w:type="dxa"/>
            </w:tcMar>
          </w:tcPr>
          <w:p w14:paraId="000000B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0.03</w:t>
            </w:r>
          </w:p>
        </w:tc>
        <w:tc>
          <w:tcPr>
            <w:tcW w:w="736" w:type="pct"/>
            <w:tcBorders>
              <w:top w:val="nil"/>
              <w:left w:val="single" w:sz="18" w:space="0" w:color="auto"/>
              <w:bottom w:val="single" w:sz="18" w:space="0" w:color="000000"/>
              <w:right w:val="single" w:sz="8" w:space="0" w:color="666666"/>
            </w:tcBorders>
            <w:shd w:val="clear" w:color="auto" w:fill="CCCCCC"/>
            <w:tcMar>
              <w:top w:w="36" w:type="dxa"/>
              <w:left w:w="36" w:type="dxa"/>
              <w:bottom w:w="36" w:type="dxa"/>
              <w:right w:w="36" w:type="dxa"/>
            </w:tcMar>
          </w:tcPr>
          <w:p w14:paraId="000000B1" w14:textId="3A0D5C68"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562 (16)</w:t>
            </w:r>
          </w:p>
        </w:tc>
        <w:tc>
          <w:tcPr>
            <w:tcW w:w="824" w:type="pct"/>
            <w:tcBorders>
              <w:top w:val="nil"/>
              <w:left w:val="nil"/>
              <w:bottom w:val="single" w:sz="18" w:space="0" w:color="000000"/>
              <w:right w:val="single" w:sz="18" w:space="0" w:color="auto"/>
            </w:tcBorders>
            <w:shd w:val="clear" w:color="auto" w:fill="CCCCCC"/>
          </w:tcPr>
          <w:p w14:paraId="2B8EC8C3"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7E3FB51A" w14:textId="1FB8B6EF" w:rsidTr="00F459A5">
        <w:trPr>
          <w:trHeight w:val="20"/>
        </w:trPr>
        <w:tc>
          <w:tcPr>
            <w:tcW w:w="909" w:type="pct"/>
            <w:vMerge w:val="restart"/>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B2" w14:textId="77777777" w:rsidR="00FA479C" w:rsidRPr="00353C1C" w:rsidRDefault="00FA479C">
            <w:pPr>
              <w:spacing w:after="0" w:line="240" w:lineRule="auto"/>
              <w:jc w:val="center"/>
              <w:rPr>
                <w:rFonts w:ascii="Times New Roman" w:eastAsia="Times New Roman" w:hAnsi="Times New Roman" w:cs="Times New Roman"/>
                <w:i/>
                <w:sz w:val="24"/>
                <w:szCs w:val="24"/>
              </w:rPr>
            </w:pPr>
            <w:r w:rsidRPr="00353C1C">
              <w:rPr>
                <w:rFonts w:ascii="Times New Roman" w:eastAsia="Times New Roman" w:hAnsi="Times New Roman" w:cs="Times New Roman"/>
                <w:i/>
                <w:sz w:val="24"/>
                <w:szCs w:val="24"/>
              </w:rPr>
              <w:t>Phytoplankton</w:t>
            </w: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B3"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Diatoms</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B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0.54</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B5"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0.57</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B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0.48</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B7" w14:textId="715FEA20"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805 (95)</w:t>
            </w:r>
          </w:p>
        </w:tc>
        <w:tc>
          <w:tcPr>
            <w:tcW w:w="824" w:type="pct"/>
            <w:tcBorders>
              <w:top w:val="nil"/>
              <w:left w:val="nil"/>
              <w:bottom w:val="single" w:sz="8" w:space="0" w:color="666666"/>
              <w:right w:val="single" w:sz="18" w:space="0" w:color="auto"/>
            </w:tcBorders>
          </w:tcPr>
          <w:p w14:paraId="0C4EBD5A"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6D13ADEA" w14:textId="43C2E6F5"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B8"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B9"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Pico-phytoplankton</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B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0.42</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BB"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0.38</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B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0.48</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BD" w14:textId="09DB74BE"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398 (81)</w:t>
            </w:r>
          </w:p>
        </w:tc>
        <w:tc>
          <w:tcPr>
            <w:tcW w:w="824" w:type="pct"/>
            <w:tcBorders>
              <w:top w:val="nil"/>
              <w:left w:val="nil"/>
              <w:bottom w:val="single" w:sz="8" w:space="0" w:color="666666"/>
              <w:right w:val="single" w:sz="18" w:space="0" w:color="auto"/>
            </w:tcBorders>
            <w:shd w:val="clear" w:color="auto" w:fill="CCCCCC"/>
          </w:tcPr>
          <w:p w14:paraId="272326DD"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2703D36F" w14:textId="0A96A84E"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BE"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18" w:space="0" w:color="000000"/>
              <w:right w:val="single" w:sz="18" w:space="0" w:color="auto"/>
            </w:tcBorders>
            <w:shd w:val="clear" w:color="auto" w:fill="auto"/>
            <w:tcMar>
              <w:top w:w="36" w:type="dxa"/>
              <w:left w:w="36" w:type="dxa"/>
              <w:bottom w:w="36" w:type="dxa"/>
              <w:right w:w="36" w:type="dxa"/>
            </w:tcMar>
          </w:tcPr>
          <w:p w14:paraId="000000BF"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Dinoflagellates</w:t>
            </w:r>
          </w:p>
        </w:tc>
        <w:tc>
          <w:tcPr>
            <w:tcW w:w="388" w:type="pct"/>
            <w:tcBorders>
              <w:top w:val="nil"/>
              <w:left w:val="single" w:sz="18" w:space="0" w:color="auto"/>
              <w:bottom w:val="single" w:sz="18" w:space="0" w:color="000000"/>
              <w:right w:val="single" w:sz="8" w:space="0" w:color="666666"/>
            </w:tcBorders>
            <w:shd w:val="clear" w:color="auto" w:fill="auto"/>
            <w:tcMar>
              <w:top w:w="36" w:type="dxa"/>
              <w:left w:w="36" w:type="dxa"/>
              <w:bottom w:w="36" w:type="dxa"/>
              <w:right w:w="36" w:type="dxa"/>
            </w:tcMar>
          </w:tcPr>
          <w:p w14:paraId="000000C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0.04</w:t>
            </w:r>
          </w:p>
        </w:tc>
        <w:tc>
          <w:tcPr>
            <w:tcW w:w="391" w:type="pct"/>
            <w:tcBorders>
              <w:top w:val="nil"/>
              <w:left w:val="nil"/>
              <w:bottom w:val="single" w:sz="18" w:space="0" w:color="000000"/>
              <w:right w:val="single" w:sz="8" w:space="0" w:color="666666"/>
            </w:tcBorders>
            <w:shd w:val="clear" w:color="auto" w:fill="auto"/>
            <w:tcMar>
              <w:top w:w="36" w:type="dxa"/>
              <w:left w:w="36" w:type="dxa"/>
              <w:bottom w:w="36" w:type="dxa"/>
              <w:right w:w="36" w:type="dxa"/>
            </w:tcMar>
          </w:tcPr>
          <w:p w14:paraId="000000C1"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0.05</w:t>
            </w:r>
          </w:p>
        </w:tc>
        <w:tc>
          <w:tcPr>
            <w:tcW w:w="388" w:type="pct"/>
            <w:tcBorders>
              <w:top w:val="nil"/>
              <w:left w:val="nil"/>
              <w:bottom w:val="single" w:sz="18" w:space="0" w:color="000000"/>
              <w:right w:val="single" w:sz="18" w:space="0" w:color="auto"/>
            </w:tcBorders>
            <w:shd w:val="clear" w:color="auto" w:fill="auto"/>
            <w:tcMar>
              <w:top w:w="36" w:type="dxa"/>
              <w:left w:w="36" w:type="dxa"/>
              <w:bottom w:w="36" w:type="dxa"/>
              <w:right w:w="36" w:type="dxa"/>
            </w:tcMar>
          </w:tcPr>
          <w:p w14:paraId="000000C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0.04</w:t>
            </w:r>
          </w:p>
        </w:tc>
        <w:tc>
          <w:tcPr>
            <w:tcW w:w="736" w:type="pct"/>
            <w:tcBorders>
              <w:top w:val="nil"/>
              <w:left w:val="single" w:sz="18" w:space="0" w:color="auto"/>
              <w:bottom w:val="single" w:sz="18" w:space="0" w:color="000000"/>
              <w:right w:val="single" w:sz="8" w:space="0" w:color="666666"/>
            </w:tcBorders>
            <w:shd w:val="clear" w:color="auto" w:fill="auto"/>
            <w:tcMar>
              <w:top w:w="36" w:type="dxa"/>
              <w:left w:w="36" w:type="dxa"/>
              <w:bottom w:w="36" w:type="dxa"/>
              <w:right w:w="36" w:type="dxa"/>
            </w:tcMar>
          </w:tcPr>
          <w:p w14:paraId="000000C3" w14:textId="084AC0BD" w:rsidR="00FA479C" w:rsidRPr="00353C1C" w:rsidRDefault="005C4B40">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72 (9)</w:t>
            </w:r>
          </w:p>
        </w:tc>
        <w:tc>
          <w:tcPr>
            <w:tcW w:w="824" w:type="pct"/>
            <w:tcBorders>
              <w:top w:val="nil"/>
              <w:left w:val="nil"/>
              <w:bottom w:val="single" w:sz="18" w:space="0" w:color="000000"/>
              <w:right w:val="single" w:sz="18" w:space="0" w:color="auto"/>
            </w:tcBorders>
          </w:tcPr>
          <w:p w14:paraId="50C37EC5"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58D312AE" w14:textId="76E31B83" w:rsidTr="00F459A5">
        <w:trPr>
          <w:trHeight w:val="20"/>
        </w:trPr>
        <w:tc>
          <w:tcPr>
            <w:tcW w:w="909" w:type="pct"/>
            <w:vMerge w:val="restart"/>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C4" w14:textId="77777777" w:rsidR="00FA479C" w:rsidRPr="00353C1C" w:rsidRDefault="00FA479C">
            <w:pPr>
              <w:spacing w:after="0" w:line="240" w:lineRule="auto"/>
              <w:jc w:val="center"/>
              <w:rPr>
                <w:rFonts w:ascii="Times New Roman" w:eastAsia="Times New Roman" w:hAnsi="Times New Roman" w:cs="Times New Roman"/>
                <w:i/>
                <w:sz w:val="24"/>
                <w:szCs w:val="24"/>
              </w:rPr>
            </w:pPr>
            <w:r w:rsidRPr="00353C1C">
              <w:rPr>
                <w:rFonts w:ascii="Times New Roman" w:eastAsia="Times New Roman" w:hAnsi="Times New Roman" w:cs="Times New Roman"/>
                <w:i/>
                <w:sz w:val="24"/>
                <w:szCs w:val="24"/>
              </w:rPr>
              <w:t>Planktivores</w:t>
            </w: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C5"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Atlantic Herring</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C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0.15</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C7"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0.33</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C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0.06</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C9" w14:textId="42210799" w:rsidR="00FA479C" w:rsidRPr="00353C1C" w:rsidRDefault="006820A9" w:rsidP="00936464">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54 (8)</w:t>
            </w:r>
          </w:p>
        </w:tc>
        <w:tc>
          <w:tcPr>
            <w:tcW w:w="824" w:type="pct"/>
            <w:tcBorders>
              <w:top w:val="nil"/>
              <w:left w:val="nil"/>
              <w:bottom w:val="single" w:sz="8" w:space="0" w:color="666666"/>
              <w:right w:val="single" w:sz="18" w:space="0" w:color="auto"/>
            </w:tcBorders>
            <w:shd w:val="clear" w:color="auto" w:fill="CCCCCC"/>
          </w:tcPr>
          <w:p w14:paraId="01A36987" w14:textId="0DE218C1" w:rsidR="00FA479C" w:rsidRPr="00353C1C" w:rsidRDefault="007E45F3" w:rsidP="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26</w:t>
            </w:r>
            <w:r w:rsidR="00413971" w:rsidRPr="00353C1C">
              <w:rPr>
                <w:rFonts w:ascii="Times New Roman" w:eastAsia="Times New Roman" w:hAnsi="Times New Roman" w:cs="Times New Roman"/>
                <w:sz w:val="24"/>
                <w:szCs w:val="20"/>
              </w:rPr>
              <w:t xml:space="preserve"> (</w:t>
            </w:r>
            <w:r w:rsidRPr="00353C1C">
              <w:rPr>
                <w:rFonts w:ascii="Times New Roman" w:eastAsia="Times New Roman" w:hAnsi="Times New Roman" w:cs="Times New Roman"/>
                <w:sz w:val="24"/>
                <w:szCs w:val="20"/>
              </w:rPr>
              <w:t>10</w:t>
            </w:r>
            <w:r w:rsidR="00413971" w:rsidRPr="00353C1C">
              <w:rPr>
                <w:rFonts w:ascii="Times New Roman" w:eastAsia="Times New Roman" w:hAnsi="Times New Roman" w:cs="Times New Roman"/>
                <w:sz w:val="24"/>
                <w:szCs w:val="20"/>
              </w:rPr>
              <w:t>)</w:t>
            </w:r>
            <w:r w:rsidR="00353C1C" w:rsidRPr="00353C1C">
              <w:rPr>
                <w:rFonts w:ascii="Times New Roman" w:eastAsia="Times New Roman" w:hAnsi="Times New Roman" w:cs="Times New Roman"/>
                <w:sz w:val="24"/>
                <w:szCs w:val="20"/>
                <w:vertAlign w:val="superscript"/>
              </w:rPr>
              <w:t>a</w:t>
            </w:r>
          </w:p>
        </w:tc>
      </w:tr>
      <w:tr w:rsidR="00353C1C" w14:paraId="34807062" w14:textId="75141A1C"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CA" w14:textId="77777777" w:rsidR="00FA479C" w:rsidRPr="00353C1C" w:rsidRDefault="00FA479C">
            <w:pPr>
              <w:spacing w:after="0" w:line="240" w:lineRule="auto"/>
              <w:jc w:val="center"/>
              <w:rPr>
                <w:rFonts w:ascii="Times New Roman" w:eastAsia="Times New Roman" w:hAnsi="Times New Roman" w:cs="Times New Roman"/>
                <w:i/>
                <w:sz w:val="24"/>
                <w:szCs w:val="24"/>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CB"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Anchovy</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C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0.04</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CD"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0.02</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C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0.23</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CF" w14:textId="3AC82D2F"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55 (5)</w:t>
            </w:r>
          </w:p>
        </w:tc>
        <w:tc>
          <w:tcPr>
            <w:tcW w:w="824" w:type="pct"/>
            <w:tcBorders>
              <w:top w:val="nil"/>
              <w:left w:val="nil"/>
              <w:bottom w:val="single" w:sz="8" w:space="0" w:color="666666"/>
              <w:right w:val="single" w:sz="18" w:space="0" w:color="auto"/>
            </w:tcBorders>
            <w:shd w:val="clear" w:color="auto" w:fill="CCCCCC"/>
          </w:tcPr>
          <w:p w14:paraId="1F3A9B9C"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3E642AE8" w14:textId="26708338"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D0"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D1"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Atlantic Menhaden</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D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0.54</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D3"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0.41</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D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0.41</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D5" w14:textId="47B1EC50" w:rsidR="00FA479C" w:rsidRPr="00353C1C" w:rsidRDefault="006820A9" w:rsidP="00936464">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168 (17)</w:t>
            </w:r>
          </w:p>
        </w:tc>
        <w:tc>
          <w:tcPr>
            <w:tcW w:w="824" w:type="pct"/>
            <w:tcBorders>
              <w:top w:val="nil"/>
              <w:left w:val="nil"/>
              <w:bottom w:val="single" w:sz="8" w:space="0" w:color="666666"/>
              <w:right w:val="single" w:sz="18" w:space="0" w:color="auto"/>
            </w:tcBorders>
          </w:tcPr>
          <w:p w14:paraId="4566C320" w14:textId="190753C9" w:rsidR="00FA479C" w:rsidRPr="00353C1C" w:rsidRDefault="007E45F3" w:rsidP="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335</w:t>
            </w:r>
            <w:r w:rsidR="00413971" w:rsidRPr="00353C1C">
              <w:rPr>
                <w:rFonts w:ascii="Times New Roman" w:eastAsia="Times New Roman" w:hAnsi="Times New Roman" w:cs="Times New Roman"/>
                <w:sz w:val="24"/>
                <w:szCs w:val="20"/>
              </w:rPr>
              <w:t xml:space="preserve"> (</w:t>
            </w:r>
            <w:r w:rsidRPr="00353C1C">
              <w:rPr>
                <w:rFonts w:ascii="Times New Roman" w:eastAsia="Times New Roman" w:hAnsi="Times New Roman" w:cs="Times New Roman"/>
                <w:sz w:val="24"/>
                <w:szCs w:val="20"/>
              </w:rPr>
              <w:t>74</w:t>
            </w:r>
            <w:r w:rsidR="00413971" w:rsidRPr="00353C1C">
              <w:rPr>
                <w:rFonts w:ascii="Times New Roman" w:eastAsia="Times New Roman" w:hAnsi="Times New Roman" w:cs="Times New Roman"/>
                <w:sz w:val="24"/>
                <w:szCs w:val="20"/>
              </w:rPr>
              <w:t>)</w:t>
            </w:r>
            <w:r w:rsidR="00353C1C" w:rsidRPr="00353C1C">
              <w:rPr>
                <w:rFonts w:ascii="Times New Roman" w:eastAsia="Times New Roman" w:hAnsi="Times New Roman" w:cs="Times New Roman"/>
                <w:sz w:val="24"/>
                <w:szCs w:val="20"/>
                <w:vertAlign w:val="superscript"/>
              </w:rPr>
              <w:t>b</w:t>
            </w:r>
          </w:p>
        </w:tc>
      </w:tr>
      <w:tr w:rsidR="00353C1C" w14:paraId="23CECED0" w14:textId="12587CEB"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D6"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D7"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Butterfish</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D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0.04</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D9"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D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0.11</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DB" w14:textId="1153B324" w:rsidR="00FA479C" w:rsidRPr="00353C1C" w:rsidRDefault="006820A9" w:rsidP="00936464">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31 (3)</w:t>
            </w:r>
          </w:p>
        </w:tc>
        <w:tc>
          <w:tcPr>
            <w:tcW w:w="824" w:type="pct"/>
            <w:tcBorders>
              <w:top w:val="nil"/>
              <w:left w:val="nil"/>
              <w:bottom w:val="single" w:sz="8" w:space="0" w:color="666666"/>
              <w:right w:val="single" w:sz="18" w:space="0" w:color="auto"/>
            </w:tcBorders>
            <w:shd w:val="clear" w:color="auto" w:fill="CCCCCC"/>
          </w:tcPr>
          <w:p w14:paraId="67BCF220" w14:textId="25FD1CD7" w:rsidR="00FA479C" w:rsidRPr="00353C1C" w:rsidRDefault="00FA479C" w:rsidP="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7</w:t>
            </w:r>
            <w:r w:rsidR="007E45F3" w:rsidRPr="00353C1C">
              <w:rPr>
                <w:rFonts w:ascii="Times New Roman" w:eastAsia="Times New Roman" w:hAnsi="Times New Roman" w:cs="Times New Roman"/>
                <w:sz w:val="24"/>
                <w:szCs w:val="20"/>
              </w:rPr>
              <w:t>.</w:t>
            </w:r>
            <w:r w:rsidRPr="00353C1C">
              <w:rPr>
                <w:rFonts w:ascii="Times New Roman" w:eastAsia="Times New Roman" w:hAnsi="Times New Roman" w:cs="Times New Roman"/>
                <w:sz w:val="24"/>
                <w:szCs w:val="20"/>
              </w:rPr>
              <w:t>5 (</w:t>
            </w:r>
            <w:r w:rsidR="007E45F3" w:rsidRPr="00353C1C">
              <w:rPr>
                <w:rFonts w:ascii="Times New Roman" w:eastAsia="Times New Roman" w:hAnsi="Times New Roman" w:cs="Times New Roman"/>
                <w:sz w:val="24"/>
                <w:szCs w:val="20"/>
              </w:rPr>
              <w:t>2</w:t>
            </w:r>
            <w:r w:rsidRPr="00353C1C">
              <w:rPr>
                <w:rFonts w:ascii="Times New Roman" w:eastAsia="Times New Roman" w:hAnsi="Times New Roman" w:cs="Times New Roman"/>
                <w:sz w:val="24"/>
                <w:szCs w:val="20"/>
              </w:rPr>
              <w:t>)</w:t>
            </w:r>
            <w:r w:rsidR="00353C1C" w:rsidRPr="00353C1C">
              <w:rPr>
                <w:rFonts w:ascii="Times New Roman" w:eastAsia="Times New Roman" w:hAnsi="Times New Roman" w:cs="Times New Roman"/>
                <w:sz w:val="24"/>
                <w:szCs w:val="20"/>
                <w:vertAlign w:val="superscript"/>
              </w:rPr>
              <w:t>a</w:t>
            </w:r>
          </w:p>
        </w:tc>
      </w:tr>
      <w:tr w:rsidR="00353C1C" w14:paraId="4FE0D4CF" w14:textId="56A19CA6"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DC"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DD"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Atlantic Mackerel</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D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0.17</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DF"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0.16</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E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0.15</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E1" w14:textId="58051C3A" w:rsidR="00FA479C" w:rsidRPr="00353C1C" w:rsidRDefault="006820A9" w:rsidP="00936464">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54 (7)</w:t>
            </w:r>
          </w:p>
        </w:tc>
        <w:tc>
          <w:tcPr>
            <w:tcW w:w="824" w:type="pct"/>
            <w:tcBorders>
              <w:top w:val="nil"/>
              <w:left w:val="nil"/>
              <w:bottom w:val="single" w:sz="8" w:space="0" w:color="666666"/>
              <w:right w:val="single" w:sz="18" w:space="0" w:color="auto"/>
            </w:tcBorders>
          </w:tcPr>
          <w:p w14:paraId="11038325" w14:textId="6F770749" w:rsidR="00FA479C" w:rsidRPr="00353C1C" w:rsidRDefault="007E45F3" w:rsidP="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10</w:t>
            </w:r>
            <w:r w:rsidR="00413971" w:rsidRPr="00353C1C">
              <w:rPr>
                <w:rFonts w:ascii="Times New Roman" w:eastAsia="Times New Roman" w:hAnsi="Times New Roman" w:cs="Times New Roman"/>
                <w:sz w:val="24"/>
                <w:szCs w:val="20"/>
              </w:rPr>
              <w:t xml:space="preserve"> (</w:t>
            </w:r>
            <w:r w:rsidRPr="00353C1C">
              <w:rPr>
                <w:rFonts w:ascii="Times New Roman" w:eastAsia="Times New Roman" w:hAnsi="Times New Roman" w:cs="Times New Roman"/>
                <w:sz w:val="24"/>
                <w:szCs w:val="20"/>
              </w:rPr>
              <w:t>9</w:t>
            </w:r>
            <w:r w:rsidR="00413971" w:rsidRPr="00353C1C">
              <w:rPr>
                <w:rFonts w:ascii="Times New Roman" w:eastAsia="Times New Roman" w:hAnsi="Times New Roman" w:cs="Times New Roman"/>
                <w:sz w:val="24"/>
                <w:szCs w:val="20"/>
              </w:rPr>
              <w:t>)</w:t>
            </w:r>
            <w:r w:rsidR="00353C1C" w:rsidRPr="00353C1C">
              <w:rPr>
                <w:rFonts w:ascii="Times New Roman" w:eastAsia="Times New Roman" w:hAnsi="Times New Roman" w:cs="Times New Roman"/>
                <w:sz w:val="24"/>
                <w:szCs w:val="20"/>
                <w:vertAlign w:val="superscript"/>
              </w:rPr>
              <w:t>a</w:t>
            </w:r>
          </w:p>
        </w:tc>
      </w:tr>
      <w:tr w:rsidR="00353C1C" w14:paraId="7F50DB78" w14:textId="4ECAD910"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E2"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E3"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Shallow Demersal Fish</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E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0.05</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E5"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0.03</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E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0.03</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E7" w14:textId="38F70ED5"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14 (1)</w:t>
            </w:r>
          </w:p>
        </w:tc>
        <w:tc>
          <w:tcPr>
            <w:tcW w:w="824" w:type="pct"/>
            <w:tcBorders>
              <w:top w:val="nil"/>
              <w:left w:val="nil"/>
              <w:bottom w:val="single" w:sz="8" w:space="0" w:color="666666"/>
              <w:right w:val="single" w:sz="18" w:space="0" w:color="auto"/>
            </w:tcBorders>
            <w:shd w:val="clear" w:color="auto" w:fill="CCCCCC"/>
          </w:tcPr>
          <w:p w14:paraId="56F6249C"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5C00755D" w14:textId="3BE760CB"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E8"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E9" w14:textId="77777777" w:rsidR="00FA479C" w:rsidRPr="00F459A5" w:rsidRDefault="00FA479C">
            <w:pPr>
              <w:spacing w:after="0" w:line="240" w:lineRule="auto"/>
              <w:rPr>
                <w:rFonts w:ascii="Times New Roman" w:eastAsia="Times New Roman" w:hAnsi="Times New Roman" w:cs="Times New Roman"/>
                <w:sz w:val="20"/>
              </w:rPr>
            </w:pPr>
            <w:proofErr w:type="spellStart"/>
            <w:r w:rsidRPr="00F459A5">
              <w:rPr>
                <w:rFonts w:ascii="Times New Roman" w:eastAsia="Times New Roman" w:hAnsi="Times New Roman" w:cs="Times New Roman"/>
                <w:sz w:val="20"/>
              </w:rPr>
              <w:t>Loligo</w:t>
            </w:r>
            <w:proofErr w:type="spellEnd"/>
            <w:r w:rsidRPr="00F459A5">
              <w:rPr>
                <w:rFonts w:ascii="Times New Roman" w:eastAsia="Times New Roman" w:hAnsi="Times New Roman" w:cs="Times New Roman"/>
                <w:sz w:val="20"/>
              </w:rPr>
              <w:t xml:space="preserve"> Squid</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E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EB"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0.03</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E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ED" w14:textId="26C69E70" w:rsidR="00FA479C" w:rsidRPr="00353C1C" w:rsidRDefault="006820A9" w:rsidP="00936464">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4 (0.9)</w:t>
            </w:r>
          </w:p>
        </w:tc>
        <w:tc>
          <w:tcPr>
            <w:tcW w:w="824" w:type="pct"/>
            <w:tcBorders>
              <w:top w:val="nil"/>
              <w:left w:val="nil"/>
              <w:bottom w:val="single" w:sz="8" w:space="0" w:color="666666"/>
              <w:right w:val="single" w:sz="18" w:space="0" w:color="auto"/>
            </w:tcBorders>
          </w:tcPr>
          <w:p w14:paraId="367929B5" w14:textId="1227EA00" w:rsidR="00FA479C" w:rsidRPr="00353C1C" w:rsidRDefault="007E45F3" w:rsidP="007E45F3">
            <w:pPr>
              <w:spacing w:after="0" w:line="240" w:lineRule="auto"/>
              <w:rPr>
                <w:rFonts w:ascii="Times New Roman" w:eastAsia="Times New Roman" w:hAnsi="Times New Roman" w:cs="Times New Roman"/>
                <w:sz w:val="24"/>
                <w:szCs w:val="20"/>
                <w:vertAlign w:val="superscript"/>
              </w:rPr>
            </w:pPr>
            <w:r w:rsidRPr="00353C1C">
              <w:rPr>
                <w:rFonts w:ascii="Times New Roman" w:eastAsia="Times New Roman" w:hAnsi="Times New Roman" w:cs="Times New Roman"/>
                <w:sz w:val="24"/>
                <w:szCs w:val="20"/>
              </w:rPr>
              <w:t>9</w:t>
            </w:r>
            <w:r w:rsidR="00413971" w:rsidRPr="00353C1C">
              <w:rPr>
                <w:rFonts w:ascii="Times New Roman" w:eastAsia="Times New Roman" w:hAnsi="Times New Roman" w:cs="Times New Roman"/>
                <w:sz w:val="24"/>
                <w:szCs w:val="20"/>
              </w:rPr>
              <w:t xml:space="preserve"> (</w:t>
            </w:r>
            <w:r w:rsidRPr="00353C1C">
              <w:rPr>
                <w:rFonts w:ascii="Times New Roman" w:eastAsia="Times New Roman" w:hAnsi="Times New Roman" w:cs="Times New Roman"/>
                <w:sz w:val="24"/>
                <w:szCs w:val="20"/>
              </w:rPr>
              <w:t>3</w:t>
            </w:r>
            <w:r w:rsidR="00413971" w:rsidRPr="00353C1C">
              <w:rPr>
                <w:rFonts w:ascii="Times New Roman" w:eastAsia="Times New Roman" w:hAnsi="Times New Roman" w:cs="Times New Roman"/>
                <w:sz w:val="24"/>
                <w:szCs w:val="20"/>
              </w:rPr>
              <w:t>)</w:t>
            </w:r>
            <w:r w:rsidR="00353C1C" w:rsidRPr="00353C1C">
              <w:rPr>
                <w:rFonts w:ascii="Times New Roman" w:eastAsia="Times New Roman" w:hAnsi="Times New Roman" w:cs="Times New Roman"/>
                <w:sz w:val="24"/>
                <w:szCs w:val="20"/>
                <w:vertAlign w:val="superscript"/>
              </w:rPr>
              <w:t>a</w:t>
            </w:r>
          </w:p>
        </w:tc>
      </w:tr>
      <w:tr w:rsidR="00353C1C" w14:paraId="18A36AD9" w14:textId="6141D60D"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EE"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18" w:space="0" w:color="000000"/>
              <w:right w:val="single" w:sz="18" w:space="0" w:color="auto"/>
            </w:tcBorders>
            <w:shd w:val="clear" w:color="auto" w:fill="CCCCCC"/>
            <w:tcMar>
              <w:top w:w="36" w:type="dxa"/>
              <w:left w:w="36" w:type="dxa"/>
              <w:bottom w:w="36" w:type="dxa"/>
              <w:right w:w="36" w:type="dxa"/>
            </w:tcMar>
          </w:tcPr>
          <w:p w14:paraId="000000EF" w14:textId="77777777" w:rsidR="00FA479C" w:rsidRPr="00F459A5" w:rsidRDefault="00FA479C">
            <w:pPr>
              <w:spacing w:after="0" w:line="240" w:lineRule="auto"/>
              <w:rPr>
                <w:rFonts w:ascii="Times New Roman" w:eastAsia="Times New Roman" w:hAnsi="Times New Roman" w:cs="Times New Roman"/>
                <w:sz w:val="20"/>
              </w:rPr>
            </w:pPr>
            <w:proofErr w:type="spellStart"/>
            <w:r w:rsidRPr="00F459A5">
              <w:rPr>
                <w:rFonts w:ascii="Times New Roman" w:eastAsia="Times New Roman" w:hAnsi="Times New Roman" w:cs="Times New Roman"/>
                <w:sz w:val="20"/>
              </w:rPr>
              <w:t>Illex</w:t>
            </w:r>
            <w:proofErr w:type="spellEnd"/>
            <w:r w:rsidRPr="00F459A5">
              <w:rPr>
                <w:rFonts w:ascii="Times New Roman" w:eastAsia="Times New Roman" w:hAnsi="Times New Roman" w:cs="Times New Roman"/>
                <w:sz w:val="20"/>
              </w:rPr>
              <w:t xml:space="preserve"> Squid</w:t>
            </w:r>
          </w:p>
        </w:tc>
        <w:tc>
          <w:tcPr>
            <w:tcW w:w="388" w:type="pct"/>
            <w:tcBorders>
              <w:top w:val="nil"/>
              <w:left w:val="single" w:sz="18" w:space="0" w:color="auto"/>
              <w:bottom w:val="single" w:sz="18" w:space="0" w:color="000000"/>
              <w:right w:val="single" w:sz="8" w:space="0" w:color="666666"/>
            </w:tcBorders>
            <w:shd w:val="clear" w:color="auto" w:fill="CCCCCC"/>
            <w:tcMar>
              <w:top w:w="36" w:type="dxa"/>
              <w:left w:w="36" w:type="dxa"/>
              <w:bottom w:w="36" w:type="dxa"/>
              <w:right w:w="36" w:type="dxa"/>
            </w:tcMar>
          </w:tcPr>
          <w:p w14:paraId="000000F0"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391" w:type="pct"/>
            <w:tcBorders>
              <w:top w:val="nil"/>
              <w:left w:val="nil"/>
              <w:bottom w:val="single" w:sz="18" w:space="0" w:color="000000"/>
              <w:right w:val="single" w:sz="8" w:space="0" w:color="666666"/>
            </w:tcBorders>
            <w:shd w:val="clear" w:color="auto" w:fill="CCCCCC"/>
            <w:tcMar>
              <w:top w:w="36" w:type="dxa"/>
              <w:left w:w="36" w:type="dxa"/>
              <w:bottom w:w="36" w:type="dxa"/>
              <w:right w:w="36" w:type="dxa"/>
            </w:tcMar>
          </w:tcPr>
          <w:p w14:paraId="000000F1"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0.01</w:t>
            </w:r>
          </w:p>
        </w:tc>
        <w:tc>
          <w:tcPr>
            <w:tcW w:w="388" w:type="pct"/>
            <w:tcBorders>
              <w:top w:val="nil"/>
              <w:left w:val="nil"/>
              <w:bottom w:val="single" w:sz="18" w:space="0" w:color="000000"/>
              <w:right w:val="single" w:sz="18" w:space="0" w:color="auto"/>
            </w:tcBorders>
            <w:shd w:val="clear" w:color="auto" w:fill="CCCCCC"/>
            <w:tcMar>
              <w:top w:w="36" w:type="dxa"/>
              <w:left w:w="36" w:type="dxa"/>
              <w:bottom w:w="36" w:type="dxa"/>
              <w:right w:w="36" w:type="dxa"/>
            </w:tcMar>
          </w:tcPr>
          <w:p w14:paraId="000000F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&lt;0.01</w:t>
            </w:r>
          </w:p>
        </w:tc>
        <w:tc>
          <w:tcPr>
            <w:tcW w:w="736" w:type="pct"/>
            <w:tcBorders>
              <w:top w:val="nil"/>
              <w:left w:val="single" w:sz="18" w:space="0" w:color="auto"/>
              <w:bottom w:val="single" w:sz="18" w:space="0" w:color="000000"/>
              <w:right w:val="single" w:sz="8" w:space="0" w:color="666666"/>
            </w:tcBorders>
            <w:shd w:val="clear" w:color="auto" w:fill="CCCCCC"/>
            <w:tcMar>
              <w:top w:w="36" w:type="dxa"/>
              <w:left w:w="36" w:type="dxa"/>
              <w:bottom w:w="36" w:type="dxa"/>
              <w:right w:w="36" w:type="dxa"/>
            </w:tcMar>
          </w:tcPr>
          <w:p w14:paraId="000000F3" w14:textId="6C64B169"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 (0.2)</w:t>
            </w:r>
          </w:p>
        </w:tc>
        <w:tc>
          <w:tcPr>
            <w:tcW w:w="824" w:type="pct"/>
            <w:tcBorders>
              <w:top w:val="nil"/>
              <w:left w:val="nil"/>
              <w:bottom w:val="single" w:sz="18" w:space="0" w:color="000000"/>
              <w:right w:val="single" w:sz="18" w:space="0" w:color="auto"/>
            </w:tcBorders>
            <w:shd w:val="clear" w:color="auto" w:fill="CCCCCC"/>
          </w:tcPr>
          <w:p w14:paraId="35BD8DA2"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5046B630" w14:textId="43EF62AF" w:rsidTr="00F459A5">
        <w:trPr>
          <w:trHeight w:val="20"/>
        </w:trPr>
        <w:tc>
          <w:tcPr>
            <w:tcW w:w="909" w:type="pct"/>
            <w:vMerge w:val="restart"/>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F4" w14:textId="77777777" w:rsidR="00FA479C" w:rsidRPr="00353C1C" w:rsidRDefault="00FA479C">
            <w:pPr>
              <w:spacing w:after="0" w:line="240" w:lineRule="auto"/>
              <w:jc w:val="center"/>
              <w:rPr>
                <w:rFonts w:ascii="Times New Roman" w:eastAsia="Times New Roman" w:hAnsi="Times New Roman" w:cs="Times New Roman"/>
                <w:i/>
                <w:sz w:val="24"/>
                <w:szCs w:val="24"/>
              </w:rPr>
            </w:pPr>
            <w:r w:rsidRPr="00353C1C">
              <w:rPr>
                <w:rFonts w:ascii="Times New Roman" w:eastAsia="Times New Roman" w:hAnsi="Times New Roman" w:cs="Times New Roman"/>
                <w:i/>
                <w:sz w:val="24"/>
                <w:szCs w:val="24"/>
              </w:rPr>
              <w:t>Zooplankton</w:t>
            </w: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F5"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Macro-zooplankton</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F6"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0.22</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0F7"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0.30</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0F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0.15</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0F9" w14:textId="524B9972"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184 (9)</w:t>
            </w:r>
          </w:p>
        </w:tc>
        <w:tc>
          <w:tcPr>
            <w:tcW w:w="824" w:type="pct"/>
            <w:tcBorders>
              <w:top w:val="nil"/>
              <w:left w:val="nil"/>
              <w:bottom w:val="single" w:sz="8" w:space="0" w:color="666666"/>
              <w:right w:val="single" w:sz="18" w:space="0" w:color="auto"/>
            </w:tcBorders>
          </w:tcPr>
          <w:p w14:paraId="51A99D74"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43C8217C" w14:textId="730A48B9"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0FA"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FB"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Meso-zooplankton</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FC"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0.14</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0FD"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0.26</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0FE"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0.20</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0FF" w14:textId="48BBBC67"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163 (8)</w:t>
            </w:r>
          </w:p>
        </w:tc>
        <w:tc>
          <w:tcPr>
            <w:tcW w:w="824" w:type="pct"/>
            <w:tcBorders>
              <w:top w:val="nil"/>
              <w:left w:val="nil"/>
              <w:bottom w:val="single" w:sz="8" w:space="0" w:color="666666"/>
              <w:right w:val="single" w:sz="18" w:space="0" w:color="auto"/>
            </w:tcBorders>
            <w:shd w:val="clear" w:color="auto" w:fill="CCCCCC"/>
          </w:tcPr>
          <w:p w14:paraId="6C94DC63"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6FB967EA" w14:textId="25D7B37C"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100"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101"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Micro-zooplankton</w:t>
            </w:r>
          </w:p>
        </w:tc>
        <w:tc>
          <w:tcPr>
            <w:tcW w:w="388"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102"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0.59</w:t>
            </w:r>
          </w:p>
        </w:tc>
        <w:tc>
          <w:tcPr>
            <w:tcW w:w="391" w:type="pct"/>
            <w:tcBorders>
              <w:top w:val="nil"/>
              <w:left w:val="nil"/>
              <w:bottom w:val="single" w:sz="8" w:space="0" w:color="666666"/>
              <w:right w:val="single" w:sz="8" w:space="0" w:color="666666"/>
            </w:tcBorders>
            <w:shd w:val="clear" w:color="auto" w:fill="auto"/>
            <w:tcMar>
              <w:top w:w="36" w:type="dxa"/>
              <w:left w:w="36" w:type="dxa"/>
              <w:bottom w:w="36" w:type="dxa"/>
              <w:right w:w="36" w:type="dxa"/>
            </w:tcMar>
          </w:tcPr>
          <w:p w14:paraId="00000103"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0.37</w:t>
            </w:r>
          </w:p>
        </w:tc>
        <w:tc>
          <w:tcPr>
            <w:tcW w:w="388" w:type="pct"/>
            <w:tcBorders>
              <w:top w:val="nil"/>
              <w:left w:val="nil"/>
              <w:bottom w:val="single" w:sz="8" w:space="0" w:color="666666"/>
              <w:right w:val="single" w:sz="18" w:space="0" w:color="auto"/>
            </w:tcBorders>
            <w:shd w:val="clear" w:color="auto" w:fill="auto"/>
            <w:tcMar>
              <w:top w:w="36" w:type="dxa"/>
              <w:left w:w="36" w:type="dxa"/>
              <w:bottom w:w="36" w:type="dxa"/>
              <w:right w:w="36" w:type="dxa"/>
            </w:tcMar>
          </w:tcPr>
          <w:p w14:paraId="00000104"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0.49</w:t>
            </w:r>
          </w:p>
        </w:tc>
        <w:tc>
          <w:tcPr>
            <w:tcW w:w="736" w:type="pct"/>
            <w:tcBorders>
              <w:top w:val="nil"/>
              <w:left w:val="single" w:sz="18" w:space="0" w:color="auto"/>
              <w:bottom w:val="single" w:sz="8" w:space="0" w:color="666666"/>
              <w:right w:val="single" w:sz="8" w:space="0" w:color="666666"/>
            </w:tcBorders>
            <w:shd w:val="clear" w:color="auto" w:fill="auto"/>
            <w:tcMar>
              <w:top w:w="36" w:type="dxa"/>
              <w:left w:w="36" w:type="dxa"/>
              <w:bottom w:w="36" w:type="dxa"/>
              <w:right w:w="36" w:type="dxa"/>
            </w:tcMar>
          </w:tcPr>
          <w:p w14:paraId="00000105" w14:textId="5EA7229B"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315 (62)</w:t>
            </w:r>
          </w:p>
        </w:tc>
        <w:tc>
          <w:tcPr>
            <w:tcW w:w="824" w:type="pct"/>
            <w:tcBorders>
              <w:top w:val="nil"/>
              <w:left w:val="nil"/>
              <w:bottom w:val="single" w:sz="8" w:space="0" w:color="666666"/>
              <w:right w:val="single" w:sz="18" w:space="0" w:color="auto"/>
            </w:tcBorders>
          </w:tcPr>
          <w:p w14:paraId="5F0D56B7" w14:textId="77777777" w:rsidR="00FA479C" w:rsidRPr="00353C1C" w:rsidRDefault="00FA479C">
            <w:pPr>
              <w:spacing w:after="0" w:line="240" w:lineRule="auto"/>
              <w:rPr>
                <w:rFonts w:ascii="Times New Roman" w:eastAsia="Times New Roman" w:hAnsi="Times New Roman" w:cs="Times New Roman"/>
                <w:sz w:val="24"/>
                <w:szCs w:val="20"/>
              </w:rPr>
            </w:pPr>
          </w:p>
        </w:tc>
      </w:tr>
      <w:tr w:rsidR="00353C1C" w14:paraId="36D45BFE" w14:textId="1DC48CF0" w:rsidTr="00F459A5">
        <w:trPr>
          <w:trHeight w:val="20"/>
        </w:trPr>
        <w:tc>
          <w:tcPr>
            <w:tcW w:w="909" w:type="pct"/>
            <w:vMerge/>
            <w:tcBorders>
              <w:top w:val="single" w:sz="18" w:space="0" w:color="000000"/>
              <w:left w:val="nil"/>
              <w:bottom w:val="nil"/>
              <w:right w:val="single" w:sz="18" w:space="0" w:color="000000"/>
            </w:tcBorders>
            <w:shd w:val="clear" w:color="auto" w:fill="FFFFFF"/>
            <w:tcMar>
              <w:top w:w="36" w:type="dxa"/>
              <w:left w:w="36" w:type="dxa"/>
              <w:bottom w:w="36" w:type="dxa"/>
              <w:right w:w="36" w:type="dxa"/>
            </w:tcMar>
            <w:vAlign w:val="center"/>
          </w:tcPr>
          <w:p w14:paraId="00000106" w14:textId="77777777" w:rsidR="00FA479C" w:rsidRPr="00353C1C" w:rsidRDefault="00FA479C">
            <w:pPr>
              <w:widowControl w:val="0"/>
              <w:pBdr>
                <w:top w:val="nil"/>
                <w:left w:val="nil"/>
                <w:bottom w:val="nil"/>
                <w:right w:val="nil"/>
                <w:between w:val="nil"/>
              </w:pBdr>
              <w:spacing w:after="0" w:line="276" w:lineRule="auto"/>
              <w:rPr>
                <w:rFonts w:ascii="Times New Roman" w:eastAsia="Times New Roman" w:hAnsi="Times New Roman" w:cs="Times New Roman"/>
                <w:sz w:val="24"/>
                <w:szCs w:val="20"/>
              </w:rPr>
            </w:pPr>
          </w:p>
        </w:tc>
        <w:tc>
          <w:tcPr>
            <w:tcW w:w="1365"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107" w14:textId="77777777" w:rsidR="00FA479C" w:rsidRPr="00F459A5" w:rsidRDefault="00FA479C">
            <w:pPr>
              <w:spacing w:after="0" w:line="240" w:lineRule="auto"/>
              <w:rPr>
                <w:rFonts w:ascii="Times New Roman" w:eastAsia="Times New Roman" w:hAnsi="Times New Roman" w:cs="Times New Roman"/>
                <w:sz w:val="20"/>
              </w:rPr>
            </w:pPr>
            <w:r w:rsidRPr="00F459A5">
              <w:rPr>
                <w:rFonts w:ascii="Times New Roman" w:eastAsia="Times New Roman" w:hAnsi="Times New Roman" w:cs="Times New Roman"/>
                <w:sz w:val="20"/>
              </w:rPr>
              <w:t>Gelatinous Zooplankton</w:t>
            </w:r>
          </w:p>
        </w:tc>
        <w:tc>
          <w:tcPr>
            <w:tcW w:w="388"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108"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0.05</w:t>
            </w:r>
          </w:p>
        </w:tc>
        <w:tc>
          <w:tcPr>
            <w:tcW w:w="391" w:type="pct"/>
            <w:tcBorders>
              <w:top w:val="nil"/>
              <w:left w:val="nil"/>
              <w:bottom w:val="single" w:sz="8" w:space="0" w:color="666666"/>
              <w:right w:val="single" w:sz="8" w:space="0" w:color="666666"/>
            </w:tcBorders>
            <w:shd w:val="clear" w:color="auto" w:fill="CCCCCC"/>
            <w:tcMar>
              <w:top w:w="36" w:type="dxa"/>
              <w:left w:w="36" w:type="dxa"/>
              <w:bottom w:w="36" w:type="dxa"/>
              <w:right w:w="36" w:type="dxa"/>
            </w:tcMar>
          </w:tcPr>
          <w:p w14:paraId="00000109"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0.07</w:t>
            </w:r>
          </w:p>
        </w:tc>
        <w:tc>
          <w:tcPr>
            <w:tcW w:w="388" w:type="pct"/>
            <w:tcBorders>
              <w:top w:val="nil"/>
              <w:left w:val="nil"/>
              <w:bottom w:val="single" w:sz="8" w:space="0" w:color="666666"/>
              <w:right w:val="single" w:sz="18" w:space="0" w:color="auto"/>
            </w:tcBorders>
            <w:shd w:val="clear" w:color="auto" w:fill="CCCCCC"/>
            <w:tcMar>
              <w:top w:w="36" w:type="dxa"/>
              <w:left w:w="36" w:type="dxa"/>
              <w:bottom w:w="36" w:type="dxa"/>
              <w:right w:w="36" w:type="dxa"/>
            </w:tcMar>
          </w:tcPr>
          <w:p w14:paraId="0000010A" w14:textId="77777777" w:rsidR="00FA479C" w:rsidRPr="00353C1C" w:rsidRDefault="00FA479C">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0.16</w:t>
            </w:r>
          </w:p>
        </w:tc>
        <w:tc>
          <w:tcPr>
            <w:tcW w:w="736" w:type="pct"/>
            <w:tcBorders>
              <w:top w:val="nil"/>
              <w:left w:val="single" w:sz="18" w:space="0" w:color="auto"/>
              <w:bottom w:val="single" w:sz="8" w:space="0" w:color="666666"/>
              <w:right w:val="single" w:sz="8" w:space="0" w:color="666666"/>
            </w:tcBorders>
            <w:shd w:val="clear" w:color="auto" w:fill="CCCCCC"/>
            <w:tcMar>
              <w:top w:w="36" w:type="dxa"/>
              <w:left w:w="36" w:type="dxa"/>
              <w:bottom w:w="36" w:type="dxa"/>
              <w:right w:w="36" w:type="dxa"/>
            </w:tcMar>
          </w:tcPr>
          <w:p w14:paraId="0000010B" w14:textId="52B5C5D9" w:rsidR="00FA479C" w:rsidRPr="00353C1C" w:rsidRDefault="006820A9">
            <w:pPr>
              <w:spacing w:after="0" w:line="240" w:lineRule="auto"/>
              <w:rPr>
                <w:rFonts w:ascii="Times New Roman" w:eastAsia="Times New Roman" w:hAnsi="Times New Roman" w:cs="Times New Roman"/>
                <w:sz w:val="24"/>
                <w:szCs w:val="20"/>
              </w:rPr>
            </w:pPr>
            <w:r w:rsidRPr="00353C1C">
              <w:rPr>
                <w:rFonts w:ascii="Times New Roman" w:eastAsia="Times New Roman" w:hAnsi="Times New Roman" w:cs="Times New Roman"/>
                <w:sz w:val="24"/>
                <w:szCs w:val="20"/>
              </w:rPr>
              <w:t>37 (5)</w:t>
            </w:r>
          </w:p>
        </w:tc>
        <w:tc>
          <w:tcPr>
            <w:tcW w:w="824" w:type="pct"/>
            <w:tcBorders>
              <w:top w:val="nil"/>
              <w:left w:val="nil"/>
              <w:bottom w:val="single" w:sz="8" w:space="0" w:color="666666"/>
              <w:right w:val="single" w:sz="18" w:space="0" w:color="auto"/>
            </w:tcBorders>
            <w:shd w:val="clear" w:color="auto" w:fill="CCCCCC"/>
          </w:tcPr>
          <w:p w14:paraId="185FA097" w14:textId="77777777" w:rsidR="00FA479C" w:rsidRPr="00353C1C" w:rsidRDefault="00FA479C" w:rsidP="00353C1C">
            <w:pPr>
              <w:keepNext/>
              <w:spacing w:after="0" w:line="240" w:lineRule="auto"/>
              <w:rPr>
                <w:rFonts w:ascii="Times New Roman" w:eastAsia="Times New Roman" w:hAnsi="Times New Roman" w:cs="Times New Roman"/>
                <w:sz w:val="24"/>
                <w:szCs w:val="20"/>
              </w:rPr>
            </w:pPr>
          </w:p>
        </w:tc>
      </w:tr>
    </w:tbl>
    <w:p w14:paraId="7C4ACFDC" w14:textId="79832D0F" w:rsidR="00353C1C" w:rsidRPr="00353C1C" w:rsidRDefault="00353C1C" w:rsidP="00353C1C">
      <w:pPr>
        <w:pStyle w:val="Caption"/>
        <w:spacing w:after="0"/>
        <w:rPr>
          <w:i w:val="0"/>
          <w:color w:val="auto"/>
          <w:vertAlign w:val="superscript"/>
        </w:rPr>
      </w:pPr>
      <w:proofErr w:type="spellStart"/>
      <w:r w:rsidRPr="00353C1C">
        <w:rPr>
          <w:color w:val="auto"/>
          <w:vertAlign w:val="superscript"/>
        </w:rPr>
        <w:t>a</w:t>
      </w:r>
      <w:r w:rsidRPr="00353C1C">
        <w:rPr>
          <w:color w:val="auto"/>
        </w:rPr>
        <w:t>NOAA</w:t>
      </w:r>
      <w:proofErr w:type="spellEnd"/>
      <w:r w:rsidRPr="00353C1C">
        <w:rPr>
          <w:color w:val="auto"/>
        </w:rPr>
        <w:t xml:space="preserve"> </w:t>
      </w:r>
      <w:proofErr w:type="spellStart"/>
      <w:r w:rsidRPr="00353C1C">
        <w:rPr>
          <w:color w:val="auto"/>
        </w:rPr>
        <w:t>StockSMART</w:t>
      </w:r>
      <w:proofErr w:type="spellEnd"/>
      <w:r w:rsidRPr="00353C1C">
        <w:rPr>
          <w:color w:val="auto"/>
        </w:rPr>
        <w:t xml:space="preserve"> Database </w:t>
      </w:r>
      <w:r w:rsidRPr="00353C1C">
        <w:rPr>
          <w:color w:val="auto"/>
        </w:rPr>
        <w:fldChar w:fldCharType="begin" w:fldLock="1"/>
      </w:r>
      <w:r w:rsidRPr="00353C1C">
        <w:rPr>
          <w:color w:val="auto"/>
        </w:rPr>
        <w:instrText>ADDIN CSL_CITATION {"citationItems":[{"id":"ITEM-1","itemData":{"author":[{"dropping-particle":"","family":"NOAA Fisheries","given":"","non-dropping-particle":"","parse-names":false,"suffix":""}],"id":"ITEM-1","issued":{"date-parts":[["2022"]]},"title":"Stock SMART data records","type":"article"},"uris":["http://www.mendeley.com/documents/?uuid=cfc27dc8-f53d-4475-bf7c-2b3fb0bd49a3"]}],"mendeley":{"formattedCitation":"(NOAA Fisheries, 2022)","plainTextFormattedCitation":"(NOAA Fisheries, 2022)","previouslyFormattedCitation":"(NOAA Fisheries, 2022)"},"properties":{"noteIndex":0},"schema":"https://github.com/citation-style-language/schema/raw/master/csl-citation.json"}</w:instrText>
      </w:r>
      <w:r w:rsidRPr="00353C1C">
        <w:rPr>
          <w:color w:val="auto"/>
        </w:rPr>
        <w:fldChar w:fldCharType="separate"/>
      </w:r>
      <w:r w:rsidRPr="00353C1C">
        <w:rPr>
          <w:i w:val="0"/>
          <w:noProof/>
          <w:color w:val="auto"/>
        </w:rPr>
        <w:t>(NOAA Fisheries, 2022)</w:t>
      </w:r>
      <w:r w:rsidRPr="00353C1C">
        <w:rPr>
          <w:color w:val="auto"/>
        </w:rPr>
        <w:fldChar w:fldCharType="end"/>
      </w:r>
    </w:p>
    <w:p w14:paraId="793B86B4" w14:textId="3CA66C85" w:rsidR="00353C1C" w:rsidRPr="00353C1C" w:rsidRDefault="00353C1C" w:rsidP="00353C1C">
      <w:pPr>
        <w:spacing w:after="0"/>
        <w:rPr>
          <w:i/>
          <w:sz w:val="18"/>
        </w:rPr>
      </w:pPr>
      <w:proofErr w:type="spellStart"/>
      <w:r w:rsidRPr="00353C1C">
        <w:rPr>
          <w:i/>
          <w:sz w:val="18"/>
          <w:vertAlign w:val="superscript"/>
        </w:rPr>
        <w:t>b</w:t>
      </w:r>
      <w:r w:rsidRPr="00353C1C">
        <w:rPr>
          <w:i/>
          <w:sz w:val="18"/>
        </w:rPr>
        <w:t>Atlantic</w:t>
      </w:r>
      <w:proofErr w:type="spellEnd"/>
      <w:r w:rsidRPr="00353C1C">
        <w:rPr>
          <w:i/>
          <w:sz w:val="18"/>
        </w:rPr>
        <w:t xml:space="preserve"> States Marine Fisheries Commission </w:t>
      </w:r>
      <w:r w:rsidRPr="00353C1C">
        <w:rPr>
          <w:i/>
          <w:sz w:val="18"/>
        </w:rPr>
        <w:fldChar w:fldCharType="begin" w:fldLock="1"/>
      </w:r>
      <w:r w:rsidR="00773705">
        <w:rPr>
          <w:i/>
          <w:sz w:val="18"/>
        </w:rPr>
        <w:instrText>ADDIN CSL_CITATION {"citationItems":[{"id":"ITEM-1","itemData":{"abstract":"This document presents a summary of the 2016 benchmark stock assessment for weakfish. The assessment was peer‐reviewed by an independent panel of scientific experts through ASMFC’s external peer review process. This assessment is the latest and best information available on the status of the weakfish stock for use in fisheries management.","author":[{"dropping-particle":"","family":"ASFMC","given":"","non-dropping-particle":"","parse-names":false,"suffix":""}],"id":"ITEM-1","issue":"February","issued":{"date-parts":[["2020"]]},"page":"5","title":"ASMFC Stock Assessment Overview: Atlantic Menhaden","type":"article-journal"},"uris":["http://www.mendeley.com/documents/?uuid=a5aca420-9cfd-444f-9d44-3a5945ae5b83"]}],"mendeley":{"formattedCitation":"(ASFMC, 2020)","plainTextFormattedCitation":"(ASFMC, 2020)","previouslyFormattedCitation":"(ASFMC, 2020)"},"properties":{"noteIndex":0},"schema":"https://github.com/citation-style-language/schema/raw/master/csl-citation.json"}</w:instrText>
      </w:r>
      <w:r w:rsidRPr="00353C1C">
        <w:rPr>
          <w:i/>
          <w:sz w:val="18"/>
        </w:rPr>
        <w:fldChar w:fldCharType="separate"/>
      </w:r>
      <w:r w:rsidRPr="00353C1C">
        <w:rPr>
          <w:noProof/>
          <w:sz w:val="18"/>
        </w:rPr>
        <w:t>(ASFMC, 2020)</w:t>
      </w:r>
      <w:r w:rsidRPr="00353C1C">
        <w:rPr>
          <w:i/>
          <w:sz w:val="18"/>
        </w:rPr>
        <w:fldChar w:fldCharType="end"/>
      </w:r>
    </w:p>
    <w:p w14:paraId="5157BF4D" w14:textId="2F2EEA46" w:rsidR="00353C1C" w:rsidRPr="00353C1C" w:rsidRDefault="00353C1C" w:rsidP="00353C1C"/>
    <w:p w14:paraId="0000010D" w14:textId="77777777" w:rsidR="00921C02" w:rsidRDefault="00921C02">
      <w:pPr>
        <w:spacing w:line="480" w:lineRule="auto"/>
        <w:ind w:firstLine="720"/>
        <w:jc w:val="both"/>
        <w:rPr>
          <w:rFonts w:ascii="Times New Roman" w:eastAsia="Times New Roman" w:hAnsi="Times New Roman" w:cs="Times New Roman"/>
          <w:sz w:val="24"/>
          <w:szCs w:val="24"/>
        </w:rPr>
      </w:pPr>
    </w:p>
    <w:p w14:paraId="0000010E" w14:textId="77777777" w:rsidR="00921C02" w:rsidRDefault="00921C02">
      <w:pPr>
        <w:rPr>
          <w:rFonts w:ascii="Times New Roman" w:eastAsia="Times New Roman" w:hAnsi="Times New Roman" w:cs="Times New Roman"/>
          <w:sz w:val="24"/>
          <w:szCs w:val="24"/>
        </w:rPr>
      </w:pPr>
    </w:p>
    <w:p w14:paraId="0000010F" w14:textId="77777777" w:rsidR="00921C02" w:rsidRDefault="00E7577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BFF220" wp14:editId="4AB89F59">
            <wp:extent cx="4283869" cy="3569891"/>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283869" cy="3569891"/>
                    </a:xfrm>
                    <a:prstGeom prst="rect">
                      <a:avLst/>
                    </a:prstGeom>
                    <a:ln/>
                  </pic:spPr>
                </pic:pic>
              </a:graphicData>
            </a:graphic>
          </wp:inline>
        </w:drawing>
      </w:r>
    </w:p>
    <w:p w14:paraId="00000110" w14:textId="77777777" w:rsidR="00921C02" w:rsidRDefault="00E75778">
      <w:pPr>
        <w:spacing w:line="276" w:lineRule="auto"/>
        <w:jc w:val="both"/>
        <w:rPr>
          <w:rFonts w:ascii="Times New Roman" w:eastAsia="Times New Roman" w:hAnsi="Times New Roman" w:cs="Times New Roman"/>
          <w:i/>
        </w:rPr>
      </w:pPr>
      <w:r>
        <w:rPr>
          <w:rFonts w:ascii="Times New Roman" w:eastAsia="Times New Roman" w:hAnsi="Times New Roman" w:cs="Times New Roman"/>
          <w:i/>
        </w:rPr>
        <w:t>Figure 9: Monthly standardized mean seasonality for lower-trophic functional groups (colors) in each ecological region (panels). Standardization makes the magnitude of seasonal cycles between groups not comparable, but the relative timing between and within functional groups is preserved. Zooplankton are represented by blue dashed lines and phytoplankton by green solid lines.</w:t>
      </w:r>
    </w:p>
    <w:p w14:paraId="00000111" w14:textId="77777777"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4.2.2 Planktivores and Benthos</w:t>
      </w:r>
      <w:r>
        <w:tab/>
      </w:r>
    </w:p>
    <w:p w14:paraId="00000112" w14:textId="5C3F03C4"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Planktivore species’ spatial distribution </w:t>
      </w:r>
      <w:r w:rsidR="00F80F4C">
        <w:rPr>
          <w:rFonts w:ascii="Times New Roman" w:eastAsia="Times New Roman" w:hAnsi="Times New Roman" w:cs="Times New Roman"/>
          <w:sz w:val="24"/>
          <w:szCs w:val="24"/>
        </w:rPr>
        <w:t>is directly specified (Figure S2</w:t>
      </w:r>
      <w:r>
        <w:rPr>
          <w:rFonts w:ascii="Times New Roman" w:eastAsia="Times New Roman" w:hAnsi="Times New Roman" w:cs="Times New Roman"/>
          <w:sz w:val="24"/>
          <w:szCs w:val="24"/>
        </w:rPr>
        <w:t>), but community composition partially emerges from the spatial distributions and abundance of predators and prey. The majority of NEUSv2’s planktivore biomass was attributable to Atlantic herring (</w:t>
      </w:r>
      <w:proofErr w:type="spellStart"/>
      <w:r>
        <w:rPr>
          <w:rFonts w:ascii="Times New Roman" w:eastAsia="Times New Roman" w:hAnsi="Times New Roman" w:cs="Times New Roman"/>
          <w:i/>
          <w:sz w:val="24"/>
          <w:szCs w:val="24"/>
        </w:rPr>
        <w:t>Clupea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harengus</w:t>
      </w:r>
      <w:proofErr w:type="spellEnd"/>
      <w:r>
        <w:rPr>
          <w:rFonts w:ascii="Times New Roman" w:eastAsia="Times New Roman" w:hAnsi="Times New Roman" w:cs="Times New Roman"/>
          <w:sz w:val="24"/>
          <w:szCs w:val="24"/>
        </w:rPr>
        <w:t>), Atlantic menhaden (</w:t>
      </w:r>
      <w:proofErr w:type="spellStart"/>
      <w:r>
        <w:rPr>
          <w:rFonts w:ascii="Times New Roman" w:eastAsia="Times New Roman" w:hAnsi="Times New Roman" w:cs="Times New Roman"/>
          <w:i/>
          <w:sz w:val="24"/>
          <w:szCs w:val="24"/>
        </w:rPr>
        <w:t>Brevoortia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tyrannus</w:t>
      </w:r>
      <w:proofErr w:type="spellEnd"/>
      <w:r>
        <w:rPr>
          <w:rFonts w:ascii="Times New Roman" w:eastAsia="Times New Roman" w:hAnsi="Times New Roman" w:cs="Times New Roman"/>
          <w:sz w:val="24"/>
          <w:szCs w:val="24"/>
        </w:rPr>
        <w:t>), Atlantic mackerel (</w:t>
      </w:r>
      <w:proofErr w:type="spellStart"/>
      <w:r>
        <w:rPr>
          <w:rFonts w:ascii="Times New Roman" w:eastAsia="Times New Roman" w:hAnsi="Times New Roman" w:cs="Times New Roman"/>
          <w:i/>
          <w:sz w:val="24"/>
          <w:szCs w:val="24"/>
        </w:rPr>
        <w:t>Scomber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scombrus</w:t>
      </w:r>
      <w:proofErr w:type="spellEnd"/>
      <w:r>
        <w:rPr>
          <w:rFonts w:ascii="Times New Roman" w:eastAsia="Times New Roman" w:hAnsi="Times New Roman" w:cs="Times New Roman"/>
          <w:sz w:val="24"/>
          <w:szCs w:val="24"/>
        </w:rPr>
        <w:t>), and butterfish (</w:t>
      </w:r>
      <w:proofErr w:type="spellStart"/>
      <w:r>
        <w:rPr>
          <w:rFonts w:ascii="Times New Roman" w:eastAsia="Times New Roman" w:hAnsi="Times New Roman" w:cs="Times New Roman"/>
          <w:i/>
          <w:sz w:val="24"/>
          <w:szCs w:val="24"/>
          <w:highlight w:val="white"/>
        </w:rPr>
        <w:t>Peprilus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triacanthus</w:t>
      </w:r>
      <w:proofErr w:type="spellEnd"/>
      <w:r>
        <w:rPr>
          <w:rFonts w:ascii="Times New Roman" w:eastAsia="Times New Roman" w:hAnsi="Times New Roman" w:cs="Times New Roman"/>
          <w:sz w:val="24"/>
          <w:szCs w:val="24"/>
        </w:rPr>
        <w:t>; Table 1). The mean annual biomass for these dominant planktivore species during the post-</w:t>
      </w:r>
      <w:proofErr w:type="spellStart"/>
      <w:r>
        <w:rPr>
          <w:rFonts w:ascii="Times New Roman" w:eastAsia="Times New Roman" w:hAnsi="Times New Roman" w:cs="Times New Roman"/>
          <w:sz w:val="24"/>
          <w:szCs w:val="24"/>
        </w:rPr>
        <w:t>spinup</w:t>
      </w:r>
      <w:proofErr w:type="spellEnd"/>
      <w:r>
        <w:rPr>
          <w:rFonts w:ascii="Times New Roman" w:eastAsia="Times New Roman" w:hAnsi="Times New Roman" w:cs="Times New Roman"/>
          <w:sz w:val="24"/>
          <w:szCs w:val="24"/>
        </w:rPr>
        <w:t xml:space="preserve"> period was within 0.5 to 2 times available assessment data, with the exception of butterfish (3.6 times higher).  In NEUSv2, planktivores primarily consumed diatoms and zooplankton. Planktivore consumption uses a Hollings Type II functional </w:t>
      </w:r>
      <w:r>
        <w:rPr>
          <w:rFonts w:ascii="Times New Roman" w:eastAsia="Times New Roman" w:hAnsi="Times New Roman" w:cs="Times New Roman"/>
          <w:sz w:val="24"/>
          <w:szCs w:val="24"/>
        </w:rPr>
        <w:lastRenderedPageBreak/>
        <w:t xml:space="preserve">response with an availability parameter for each prey, such that trophic interactions are higher with increased spatial overlap with prey. As such, elevated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xml:space="preserve"> biomass in the GOM are the result of lower planktivores biomass compared to other regions (Figure 8). Additionally, NEUSv2 planktivores spawning (using a </w:t>
      </w:r>
      <w:proofErr w:type="spellStart"/>
      <w:r>
        <w:rPr>
          <w:rFonts w:ascii="Times New Roman" w:eastAsia="Times New Roman" w:hAnsi="Times New Roman" w:cs="Times New Roman"/>
          <w:sz w:val="24"/>
          <w:szCs w:val="24"/>
        </w:rPr>
        <w:t>Bevorton</w:t>
      </w:r>
      <w:proofErr w:type="spellEnd"/>
      <w:r>
        <w:rPr>
          <w:rFonts w:ascii="Times New Roman" w:eastAsia="Times New Roman" w:hAnsi="Times New Roman" w:cs="Times New Roman"/>
          <w:sz w:val="24"/>
          <w:szCs w:val="24"/>
        </w:rPr>
        <w:t>-Holt parameterization) occurs on a predetermined date each year, so seasonal cycles in biomass are not emergent properties.</w:t>
      </w:r>
    </w:p>
    <w:p w14:paraId="00000113"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benthos functional groups exhibited negligible seasonal patterns and showed a steady increase in biomass within the MAB and a decrease in GB (Figure 8). GOM benthos biomass stabilized early in the simulation. On a domain-wide scale, benthos species’ biomass fell within the 5% annual threshold thus passing the stability criteria.  Benthos species in NEUSv2, despite being large consumers of deposited phytoplankton, did not show the seasonal responsiveness as seen in zooplankton. This difference was likely due to the temporal lag between surface production and deposition.</w:t>
      </w:r>
    </w:p>
    <w:p w14:paraId="00000114" w14:textId="77777777" w:rsidR="00921C02" w:rsidRDefault="00F238BB">
      <w:pPr>
        <w:spacing w:line="480" w:lineRule="auto"/>
        <w:jc w:val="both"/>
        <w:rPr>
          <w:rFonts w:ascii="Times New Roman" w:eastAsia="Times New Roman" w:hAnsi="Times New Roman" w:cs="Times New Roman"/>
          <w:i/>
          <w:sz w:val="24"/>
          <w:szCs w:val="24"/>
        </w:rPr>
      </w:pPr>
      <w:sdt>
        <w:sdtPr>
          <w:tag w:val="goog_rdk_22"/>
          <w:id w:val="397640905"/>
        </w:sdtPr>
        <w:sdtContent>
          <w:commentRangeStart w:id="108"/>
        </w:sdtContent>
      </w:sdt>
      <w:sdt>
        <w:sdtPr>
          <w:tag w:val="goog_rdk_23"/>
          <w:id w:val="1810819411"/>
        </w:sdtPr>
        <w:sdtContent>
          <w:commentRangeStart w:id="109"/>
        </w:sdtContent>
      </w:sdt>
      <w:sdt>
        <w:sdtPr>
          <w:tag w:val="goog_rdk_24"/>
          <w:id w:val="1907723824"/>
        </w:sdtPr>
        <w:sdtContent>
          <w:commentRangeStart w:id="110"/>
        </w:sdtContent>
      </w:sdt>
      <w:sdt>
        <w:sdtPr>
          <w:tag w:val="goog_rdk_25"/>
          <w:id w:val="653029656"/>
        </w:sdtPr>
        <w:sdtContent>
          <w:commentRangeStart w:id="111"/>
          <w:commentRangeStart w:id="112"/>
        </w:sdtContent>
      </w:sdt>
      <w:r w:rsidR="00E75778">
        <w:rPr>
          <w:rFonts w:ascii="Times New Roman" w:eastAsia="Times New Roman" w:hAnsi="Times New Roman" w:cs="Times New Roman"/>
          <w:i/>
          <w:sz w:val="24"/>
          <w:szCs w:val="24"/>
        </w:rPr>
        <w:t xml:space="preserve">4.3 Grazing </w:t>
      </w:r>
      <w:commentRangeEnd w:id="108"/>
      <w:r w:rsidR="00E75778">
        <w:commentReference w:id="108"/>
      </w:r>
      <w:commentRangeEnd w:id="109"/>
      <w:r w:rsidR="00E75778">
        <w:commentReference w:id="109"/>
      </w:r>
      <w:commentRangeEnd w:id="110"/>
      <w:r w:rsidR="00E75778">
        <w:commentReference w:id="110"/>
      </w:r>
      <w:commentRangeEnd w:id="112"/>
      <w:r w:rsidR="00E75778">
        <w:commentReference w:id="112"/>
      </w:r>
      <w:commentRangeEnd w:id="111"/>
      <w:r w:rsidR="001C2EAF">
        <w:rPr>
          <w:rStyle w:val="CommentReference"/>
        </w:rPr>
        <w:commentReference w:id="111"/>
      </w:r>
    </w:p>
    <w:p w14:paraId="00000115" w14:textId="5C638BB4"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The average daily consumption (</w:t>
      </w:r>
      <w:r>
        <w:rPr>
          <w:rFonts w:ascii="Times New Roman" w:eastAsia="Times New Roman" w:hAnsi="Times New Roman" w:cs="Times New Roman"/>
          <w:i/>
          <w:sz w:val="24"/>
          <w:szCs w:val="24"/>
        </w:rPr>
        <w:t>C</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of diatoms, dinoflagellates, and </w:t>
      </w:r>
      <w:del w:id="113" w:author="Kimberly Hyde (ACL)" w:date="2022-04-22T09:44:00Z">
        <w:r w:rsidDel="004E7639">
          <w:rPr>
            <w:rFonts w:ascii="Times New Roman" w:eastAsia="Times New Roman" w:hAnsi="Times New Roman" w:cs="Times New Roman"/>
            <w:sz w:val="24"/>
            <w:szCs w:val="24"/>
          </w:rPr>
          <w:delText>picophytoplankton</w:delText>
        </w:r>
      </w:del>
      <w:ins w:id="114" w:author="Kimberly Hyde (ACL)" w:date="2022-04-22T09:44:00Z">
        <w:r w:rsidR="004E7639">
          <w:rPr>
            <w:rFonts w:ascii="Times New Roman" w:eastAsia="Times New Roman" w:hAnsi="Times New Roman" w:cs="Times New Roman"/>
            <w:sz w:val="24"/>
            <w:szCs w:val="24"/>
          </w:rPr>
          <w:t>picoplankton</w:t>
        </w:r>
      </w:ins>
      <w:r>
        <w:rPr>
          <w:rFonts w:ascii="Times New Roman" w:eastAsia="Times New Roman" w:hAnsi="Times New Roman" w:cs="Times New Roman"/>
          <w:sz w:val="24"/>
          <w:szCs w:val="24"/>
        </w:rPr>
        <w:t xml:space="preserve"> by all grazers was 5%, 9.9%, and 15.6%, respectively. Unconsumed phytoplankton either remain in the surface layer until they are overwritten by the next time step forcing, sink or mix into deeper pelagic layers, deposit into the sediment layer (in one-layer boxes), or lyse and are converted into detrital pools. Of the phytoplankton that were deposited, NEUSv2 does not classify them as detritus until they are consumed or converted by sediment bacteria. A box-level mean of 0.5% of diatoms and 0.3% of dinoflagellates are deposited from the deepest pelagic layer at each time step. Pico</w:t>
      </w:r>
      <w:del w:id="115" w:author="Kimberly Hyde (ACL)" w:date="2022-04-22T09:44:00Z">
        <w:r w:rsidDel="004E7639">
          <w:rPr>
            <w:rFonts w:ascii="Times New Roman" w:eastAsia="Times New Roman" w:hAnsi="Times New Roman" w:cs="Times New Roman"/>
            <w:sz w:val="24"/>
            <w:szCs w:val="24"/>
          </w:rPr>
          <w:delText>phyto</w:delText>
        </w:r>
      </w:del>
      <w:r>
        <w:rPr>
          <w:rFonts w:ascii="Times New Roman" w:eastAsia="Times New Roman" w:hAnsi="Times New Roman" w:cs="Times New Roman"/>
          <w:sz w:val="24"/>
          <w:szCs w:val="24"/>
        </w:rPr>
        <w:t xml:space="preserve">plankton are not parameterized to sink in NEUSv2 due to their small size. Deposition rates in NEUSv2 are entirely dependent on sinking rate and layer thickness. </w:t>
      </w:r>
    </w:p>
    <w:p w14:paraId="00000116" w14:textId="0A4728CB"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Much of the benthic invertebrate diets consist of these deposited phytoplankton, which constitutes 92% of the cumulative grazing. On average, benthic grazers consume 90% of the passively deposited diatoms, resulting in net accumulation in some boxes. In the pelagic food web, 56% of diatoms consumption is performed by zooplankton and 43% by planktivores (Table 2). Nearly all pelagic </w:t>
      </w:r>
      <w:del w:id="116" w:author="Kimberly Hyde (ACL)" w:date="2022-04-22T09:44:00Z">
        <w:r w:rsidDel="004E7639">
          <w:rPr>
            <w:rFonts w:ascii="Times New Roman" w:eastAsia="Times New Roman" w:hAnsi="Times New Roman" w:cs="Times New Roman"/>
            <w:sz w:val="24"/>
            <w:szCs w:val="24"/>
          </w:rPr>
          <w:delText>picophytoplankton</w:delText>
        </w:r>
      </w:del>
      <w:ins w:id="117" w:author="Kimberly Hyde (ACL)" w:date="2022-04-22T09:44:00Z">
        <w:r w:rsidR="004E7639">
          <w:rPr>
            <w:rFonts w:ascii="Times New Roman" w:eastAsia="Times New Roman" w:hAnsi="Times New Roman" w:cs="Times New Roman"/>
            <w:sz w:val="24"/>
            <w:szCs w:val="24"/>
          </w:rPr>
          <w:t>picoplankton</w:t>
        </w:r>
      </w:ins>
      <w:r>
        <w:rPr>
          <w:rFonts w:ascii="Times New Roman" w:eastAsia="Times New Roman" w:hAnsi="Times New Roman" w:cs="Times New Roman"/>
          <w:sz w:val="24"/>
          <w:szCs w:val="24"/>
        </w:rPr>
        <w:t xml:space="preserve"> consumption was performed by microzooplankton, which is the intentional result of gape size limitations of fish groups and a simplified lower trophic food web. The amount of grazing attributable to each function group is consistent over time, with only slight seasonal fluctuations. </w:t>
      </w:r>
      <w:r>
        <w:rPr>
          <w:rFonts w:ascii="Times New Roman" w:eastAsia="Times New Roman" w:hAnsi="Times New Roman" w:cs="Times New Roman"/>
          <w:sz w:val="24"/>
          <w:szCs w:val="24"/>
        </w:rPr>
        <w:tab/>
      </w:r>
    </w:p>
    <w:p w14:paraId="00000117" w14:textId="77777777" w:rsidR="00921C02" w:rsidRDefault="00E7577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 The percentage of phytoplankton consumed by each grazer functional group (</w:t>
      </w:r>
      <w:proofErr w:type="spellStart"/>
      <w:proofErr w:type="gramStart"/>
      <w:r>
        <w:rPr>
          <w:rFonts w:ascii="Times New Roman" w:eastAsia="Times New Roman" w:hAnsi="Times New Roman" w:cs="Times New Roman"/>
          <w:sz w:val="24"/>
          <w:szCs w:val="24"/>
        </w:rPr>
        <w:t>G</w:t>
      </w:r>
      <w:r>
        <w:rPr>
          <w:rFonts w:ascii="Times New Roman" w:eastAsia="Times New Roman" w:hAnsi="Times New Roman" w:cs="Times New Roman"/>
          <w:sz w:val="24"/>
          <w:szCs w:val="24"/>
          <w:vertAlign w:val="subscript"/>
        </w:rPr>
        <w:t>g,p</w:t>
      </w:r>
      <w:proofErr w:type="spellEnd"/>
      <w:proofErr w:type="gramEnd"/>
      <w:r>
        <w:rPr>
          <w:rFonts w:ascii="Times New Roman" w:eastAsia="Times New Roman" w:hAnsi="Times New Roman" w:cs="Times New Roman"/>
          <w:i/>
          <w:sz w:val="24"/>
          <w:szCs w:val="24"/>
        </w:rPr>
        <w:t xml:space="preserve">) both when including and excluding benthic grazers. </w:t>
      </w:r>
    </w:p>
    <w:tbl>
      <w:tblPr>
        <w:tblStyle w:val="a2"/>
        <w:tblW w:w="9405" w:type="dxa"/>
        <w:tblBorders>
          <w:top w:val="nil"/>
          <w:left w:val="nil"/>
          <w:bottom w:val="nil"/>
          <w:right w:val="nil"/>
          <w:insideH w:val="nil"/>
          <w:insideV w:val="nil"/>
        </w:tblBorders>
        <w:tblLayout w:type="fixed"/>
        <w:tblLook w:val="0600" w:firstRow="0" w:lastRow="0" w:firstColumn="0" w:lastColumn="0" w:noHBand="1" w:noVBand="1"/>
      </w:tblPr>
      <w:tblGrid>
        <w:gridCol w:w="1800"/>
        <w:gridCol w:w="900"/>
        <w:gridCol w:w="1440"/>
        <w:gridCol w:w="1380"/>
        <w:gridCol w:w="1080"/>
        <w:gridCol w:w="1410"/>
        <w:gridCol w:w="1395"/>
      </w:tblGrid>
      <w:tr w:rsidR="00921C02" w14:paraId="1A3B2941" w14:textId="77777777">
        <w:tc>
          <w:tcPr>
            <w:tcW w:w="1800" w:type="dxa"/>
            <w:tcBorders>
              <w:top w:val="nil"/>
              <w:left w:val="nil"/>
              <w:bottom w:val="single" w:sz="8" w:space="0" w:color="666666"/>
              <w:right w:val="nil"/>
            </w:tcBorders>
            <w:shd w:val="clear" w:color="auto" w:fill="FFFFFF"/>
            <w:tcMar>
              <w:top w:w="28" w:type="dxa"/>
              <w:left w:w="28" w:type="dxa"/>
              <w:bottom w:w="28" w:type="dxa"/>
              <w:right w:w="28" w:type="dxa"/>
            </w:tcMar>
          </w:tcPr>
          <w:p w14:paraId="00000118" w14:textId="77777777" w:rsidR="00921C02" w:rsidRDefault="00921C02">
            <w:pPr>
              <w:spacing w:after="0" w:line="240" w:lineRule="auto"/>
              <w:rPr>
                <w:rFonts w:ascii="Times New Roman" w:eastAsia="Times New Roman" w:hAnsi="Times New Roman" w:cs="Times New Roman"/>
                <w:sz w:val="24"/>
                <w:szCs w:val="24"/>
              </w:rPr>
            </w:pPr>
          </w:p>
        </w:tc>
        <w:tc>
          <w:tcPr>
            <w:tcW w:w="3720" w:type="dxa"/>
            <w:gridSpan w:val="3"/>
            <w:tcBorders>
              <w:top w:val="nil"/>
              <w:left w:val="nil"/>
              <w:bottom w:val="single" w:sz="8" w:space="0" w:color="666666"/>
              <w:right w:val="nil"/>
            </w:tcBorders>
            <w:shd w:val="clear" w:color="auto" w:fill="FFFFFF"/>
            <w:tcMar>
              <w:top w:w="28" w:type="dxa"/>
              <w:left w:w="28" w:type="dxa"/>
              <w:bottom w:w="28" w:type="dxa"/>
              <w:right w:w="28" w:type="dxa"/>
            </w:tcMar>
          </w:tcPr>
          <w:p w14:paraId="00000119" w14:textId="77777777" w:rsidR="00921C02" w:rsidRDefault="00E7577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 Grazing</w:t>
            </w:r>
          </w:p>
        </w:tc>
        <w:tc>
          <w:tcPr>
            <w:tcW w:w="3885" w:type="dxa"/>
            <w:gridSpan w:val="3"/>
            <w:tcBorders>
              <w:top w:val="nil"/>
              <w:left w:val="nil"/>
              <w:bottom w:val="single" w:sz="8" w:space="0" w:color="666666"/>
              <w:right w:val="nil"/>
            </w:tcBorders>
            <w:shd w:val="clear" w:color="auto" w:fill="FFFFFF"/>
            <w:tcMar>
              <w:top w:w="28" w:type="dxa"/>
              <w:left w:w="28" w:type="dxa"/>
              <w:bottom w:w="28" w:type="dxa"/>
              <w:right w:w="28" w:type="dxa"/>
            </w:tcMar>
          </w:tcPr>
          <w:p w14:paraId="0000011C" w14:textId="77777777" w:rsidR="00921C02" w:rsidRDefault="00E7577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Pelagic Grazing</w:t>
            </w:r>
          </w:p>
        </w:tc>
      </w:tr>
      <w:tr w:rsidR="00921C02" w14:paraId="6AAA53C4"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1F"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Group</w:t>
            </w:r>
          </w:p>
        </w:tc>
        <w:tc>
          <w:tcPr>
            <w:tcW w:w="90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0"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Diatoms</w:t>
            </w:r>
          </w:p>
        </w:tc>
        <w:tc>
          <w:tcPr>
            <w:tcW w:w="144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1"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Dinoflagellates</w:t>
            </w:r>
          </w:p>
        </w:tc>
        <w:tc>
          <w:tcPr>
            <w:tcW w:w="13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2"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Pico-</w:t>
            </w:r>
          </w:p>
          <w:p w14:paraId="00000123"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phytoplankton</w:t>
            </w:r>
          </w:p>
        </w:tc>
        <w:tc>
          <w:tcPr>
            <w:tcW w:w="10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4"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Diatoms</w:t>
            </w:r>
          </w:p>
        </w:tc>
        <w:tc>
          <w:tcPr>
            <w:tcW w:w="141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5"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Dinoflagellates</w:t>
            </w:r>
          </w:p>
        </w:tc>
        <w:tc>
          <w:tcPr>
            <w:tcW w:w="1395"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vAlign w:val="center"/>
          </w:tcPr>
          <w:p w14:paraId="00000126"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Pico-</w:t>
            </w:r>
          </w:p>
          <w:p w14:paraId="00000127" w14:textId="77777777" w:rsidR="00921C02" w:rsidRDefault="00E7577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phytoplankton</w:t>
            </w:r>
          </w:p>
        </w:tc>
      </w:tr>
      <w:tr w:rsidR="00921C02" w14:paraId="235C660A" w14:textId="77777777">
        <w:trPr>
          <w:trHeight w:val="285"/>
        </w:trPr>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28"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Planktivores</w:t>
            </w:r>
          </w:p>
        </w:tc>
        <w:tc>
          <w:tcPr>
            <w:tcW w:w="90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9"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144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A"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B"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0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C"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43.3%</w:t>
            </w:r>
          </w:p>
        </w:tc>
        <w:tc>
          <w:tcPr>
            <w:tcW w:w="141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D"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5"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2E"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21C02" w14:paraId="2AC34D53"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2F"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Shrimp</w:t>
            </w:r>
          </w:p>
        </w:tc>
        <w:tc>
          <w:tcPr>
            <w:tcW w:w="90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0"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44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1"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2"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0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3"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41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4"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5"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5"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21C02" w14:paraId="217A2BC4"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36"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Dinoflagellates</w:t>
            </w:r>
          </w:p>
        </w:tc>
        <w:tc>
          <w:tcPr>
            <w:tcW w:w="90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7"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4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8"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9"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0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A"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1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B"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95"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3C"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r>
      <w:tr w:rsidR="00921C02" w14:paraId="66EDC409"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3D"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Macrozooplankton</w:t>
            </w:r>
          </w:p>
        </w:tc>
        <w:tc>
          <w:tcPr>
            <w:tcW w:w="90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E"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44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3F"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0"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0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1"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22.1%</w:t>
            </w:r>
          </w:p>
        </w:tc>
        <w:tc>
          <w:tcPr>
            <w:tcW w:w="141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2"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395"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3"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21C02" w14:paraId="4A867233" w14:textId="77777777">
        <w:trPr>
          <w:trHeight w:val="315"/>
        </w:trPr>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44"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Mesozooplankton</w:t>
            </w:r>
          </w:p>
        </w:tc>
        <w:tc>
          <w:tcPr>
            <w:tcW w:w="90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5"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44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6"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7"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0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8"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34.1%</w:t>
            </w:r>
          </w:p>
        </w:tc>
        <w:tc>
          <w:tcPr>
            <w:tcW w:w="141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9"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395"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4A"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21C02" w14:paraId="22D7DBB5"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4B"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Microzooplankton</w:t>
            </w:r>
          </w:p>
        </w:tc>
        <w:tc>
          <w:tcPr>
            <w:tcW w:w="90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C"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4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D"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3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E"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96.1%</w:t>
            </w:r>
          </w:p>
        </w:tc>
        <w:tc>
          <w:tcPr>
            <w:tcW w:w="10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4F"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1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0"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95.1%</w:t>
            </w:r>
          </w:p>
        </w:tc>
        <w:tc>
          <w:tcPr>
            <w:tcW w:w="1395"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1"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99.9%</w:t>
            </w:r>
          </w:p>
        </w:tc>
      </w:tr>
      <w:tr w:rsidR="00921C02" w14:paraId="4E1465AD"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52"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Benthos</w:t>
            </w:r>
          </w:p>
        </w:tc>
        <w:tc>
          <w:tcPr>
            <w:tcW w:w="90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3"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91.6%</w:t>
            </w:r>
          </w:p>
        </w:tc>
        <w:tc>
          <w:tcPr>
            <w:tcW w:w="144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4"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97.8%</w:t>
            </w:r>
          </w:p>
        </w:tc>
        <w:tc>
          <w:tcPr>
            <w:tcW w:w="13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5"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108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6" w14:textId="77777777" w:rsidR="00921C02" w:rsidRDefault="00921C02">
            <w:pPr>
              <w:spacing w:after="0" w:line="240" w:lineRule="auto"/>
              <w:jc w:val="center"/>
              <w:rPr>
                <w:rFonts w:ascii="Times New Roman" w:eastAsia="Times New Roman" w:hAnsi="Times New Roman" w:cs="Times New Roman"/>
                <w:sz w:val="24"/>
                <w:szCs w:val="24"/>
              </w:rPr>
            </w:pPr>
          </w:p>
        </w:tc>
        <w:tc>
          <w:tcPr>
            <w:tcW w:w="1410"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7" w14:textId="77777777" w:rsidR="00921C02" w:rsidRDefault="00921C02">
            <w:pPr>
              <w:spacing w:after="0" w:line="240" w:lineRule="auto"/>
              <w:jc w:val="center"/>
              <w:rPr>
                <w:rFonts w:ascii="Times New Roman" w:eastAsia="Times New Roman" w:hAnsi="Times New Roman" w:cs="Times New Roman"/>
                <w:sz w:val="24"/>
                <w:szCs w:val="24"/>
              </w:rPr>
            </w:pPr>
          </w:p>
        </w:tc>
        <w:tc>
          <w:tcPr>
            <w:tcW w:w="1395" w:type="dxa"/>
            <w:tcBorders>
              <w:top w:val="nil"/>
              <w:left w:val="nil"/>
              <w:bottom w:val="single" w:sz="8" w:space="0" w:color="666666"/>
              <w:right w:val="single" w:sz="8" w:space="0" w:color="666666"/>
            </w:tcBorders>
            <w:shd w:val="clear" w:color="auto" w:fill="auto"/>
            <w:tcMar>
              <w:top w:w="28" w:type="dxa"/>
              <w:left w:w="28" w:type="dxa"/>
              <w:bottom w:w="28" w:type="dxa"/>
              <w:right w:w="28" w:type="dxa"/>
            </w:tcMar>
          </w:tcPr>
          <w:p w14:paraId="00000158" w14:textId="77777777" w:rsidR="00921C02" w:rsidRDefault="00921C02">
            <w:pPr>
              <w:spacing w:after="0" w:line="240" w:lineRule="auto"/>
              <w:jc w:val="center"/>
              <w:rPr>
                <w:rFonts w:ascii="Times New Roman" w:eastAsia="Times New Roman" w:hAnsi="Times New Roman" w:cs="Times New Roman"/>
                <w:sz w:val="24"/>
                <w:szCs w:val="24"/>
              </w:rPr>
            </w:pPr>
          </w:p>
        </w:tc>
      </w:tr>
      <w:tr w:rsidR="00921C02" w14:paraId="7F8D7D27" w14:textId="77777777">
        <w:tc>
          <w:tcPr>
            <w:tcW w:w="1800" w:type="dxa"/>
            <w:tcBorders>
              <w:top w:val="nil"/>
              <w:left w:val="nil"/>
              <w:bottom w:val="nil"/>
              <w:right w:val="single" w:sz="8" w:space="0" w:color="666666"/>
            </w:tcBorders>
            <w:shd w:val="clear" w:color="auto" w:fill="FFFFFF"/>
            <w:tcMar>
              <w:top w:w="28" w:type="dxa"/>
              <w:left w:w="28" w:type="dxa"/>
              <w:bottom w:w="28" w:type="dxa"/>
              <w:right w:w="28" w:type="dxa"/>
            </w:tcMar>
          </w:tcPr>
          <w:p w14:paraId="00000159" w14:textId="77777777" w:rsidR="00921C02" w:rsidRDefault="00E75778">
            <w:pPr>
              <w:spacing w:after="0" w:line="240" w:lineRule="auto"/>
              <w:jc w:val="right"/>
              <w:rPr>
                <w:rFonts w:ascii="Times New Roman" w:eastAsia="Times New Roman" w:hAnsi="Times New Roman" w:cs="Times New Roman"/>
                <w:i/>
              </w:rPr>
            </w:pPr>
            <w:r>
              <w:rPr>
                <w:rFonts w:ascii="Times New Roman" w:eastAsia="Times New Roman" w:hAnsi="Times New Roman" w:cs="Times New Roman"/>
                <w:i/>
              </w:rPr>
              <w:t>Other</w:t>
            </w:r>
          </w:p>
        </w:tc>
        <w:tc>
          <w:tcPr>
            <w:tcW w:w="90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A"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44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B"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C"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08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D"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410"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E"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c>
          <w:tcPr>
            <w:tcW w:w="1395" w:type="dxa"/>
            <w:tcBorders>
              <w:top w:val="nil"/>
              <w:left w:val="nil"/>
              <w:bottom w:val="single" w:sz="8" w:space="0" w:color="666666"/>
              <w:right w:val="single" w:sz="8" w:space="0" w:color="666666"/>
            </w:tcBorders>
            <w:shd w:val="clear" w:color="auto" w:fill="CCCCCC"/>
            <w:tcMar>
              <w:top w:w="28" w:type="dxa"/>
              <w:left w:w="28" w:type="dxa"/>
              <w:bottom w:w="28" w:type="dxa"/>
              <w:right w:w="28" w:type="dxa"/>
            </w:tcMar>
          </w:tcPr>
          <w:p w14:paraId="0000015F" w14:textId="77777777" w:rsidR="00921C02" w:rsidRDefault="00E757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&lt;0.1%</w:t>
            </w:r>
          </w:p>
        </w:tc>
      </w:tr>
    </w:tbl>
    <w:p w14:paraId="00000160" w14:textId="77777777" w:rsidR="00921C02" w:rsidRDefault="00F238BB">
      <w:pPr>
        <w:spacing w:line="480" w:lineRule="auto"/>
        <w:jc w:val="both"/>
        <w:rPr>
          <w:rFonts w:ascii="Times New Roman" w:eastAsia="Times New Roman" w:hAnsi="Times New Roman" w:cs="Times New Roman"/>
          <w:sz w:val="28"/>
          <w:szCs w:val="28"/>
        </w:rPr>
      </w:pPr>
      <w:sdt>
        <w:sdtPr>
          <w:tag w:val="goog_rdk_26"/>
          <w:id w:val="-468895919"/>
        </w:sdtPr>
        <w:sdtContent>
          <w:commentRangeStart w:id="118"/>
        </w:sdtContent>
      </w:sdt>
      <w:sdt>
        <w:sdtPr>
          <w:tag w:val="goog_rdk_27"/>
          <w:id w:val="1620024386"/>
        </w:sdtPr>
        <w:sdtContent>
          <w:commentRangeStart w:id="119"/>
        </w:sdtContent>
      </w:sdt>
      <w:sdt>
        <w:sdtPr>
          <w:tag w:val="goog_rdk_28"/>
          <w:id w:val="-282573227"/>
        </w:sdtPr>
        <w:sdtContent>
          <w:commentRangeStart w:id="120"/>
        </w:sdtContent>
      </w:sdt>
      <w:r w:rsidR="00E75778">
        <w:rPr>
          <w:rFonts w:ascii="Times New Roman" w:eastAsia="Times New Roman" w:hAnsi="Times New Roman" w:cs="Times New Roman"/>
          <w:sz w:val="28"/>
          <w:szCs w:val="28"/>
        </w:rPr>
        <w:t>5.Discussion</w:t>
      </w:r>
      <w:commentRangeEnd w:id="118"/>
      <w:r w:rsidR="00E75778">
        <w:commentReference w:id="118"/>
      </w:r>
      <w:commentRangeEnd w:id="119"/>
      <w:r w:rsidR="00E75778">
        <w:commentReference w:id="119"/>
      </w:r>
      <w:commentRangeEnd w:id="120"/>
      <w:r w:rsidR="00E75778">
        <w:commentReference w:id="120"/>
      </w:r>
    </w:p>
    <w:p w14:paraId="00000161"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our knowledge, NEUSv2 is the first Atlantis model to successfully force primary production with ocean color data. As such, we feel a description of the observations and hurdles involved in these new methods would be beneficial to other modelers. These lessons learned can be found in the supplementary material.</w:t>
      </w:r>
    </w:p>
    <w:p w14:paraId="00000162"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Model Performance</w:t>
      </w:r>
    </w:p>
    <w:p w14:paraId="24680CF3" w14:textId="50C33E45" w:rsidR="0081648F" w:rsidRDefault="00E75778" w:rsidP="0081648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All NEUSv2 phytoplankton, zooplankton, planktivore, and benthic functional groups met our baseline calibration criteria of persistence and time series stability with the exception of sea scallops, which had a relative increase of 7% per year. Since phytoplankton were forced, it was critical that zooplankton and planktivore groups mirrored observed behavior in order to ensure that primary production was distributed throughout the simulated food web. </w:t>
      </w:r>
      <w:r w:rsidR="003E1F5C">
        <w:rPr>
          <w:rFonts w:ascii="Times New Roman" w:eastAsia="Times New Roman" w:hAnsi="Times New Roman" w:cs="Times New Roman"/>
          <w:sz w:val="24"/>
          <w:szCs w:val="24"/>
        </w:rPr>
        <w:t xml:space="preserve">Temporal analyses of northeast shelf zooplankton communities suggest a shift in community composition occurring around 2010 </w:t>
      </w:r>
      <w:r w:rsidR="003E1F5C">
        <w:rPr>
          <w:rFonts w:ascii="Times New Roman" w:eastAsia="Times New Roman" w:hAnsi="Times New Roman" w:cs="Times New Roman"/>
          <w:sz w:val="24"/>
          <w:szCs w:val="24"/>
        </w:rPr>
        <w:fldChar w:fldCharType="begin" w:fldLock="1"/>
      </w:r>
      <w:r w:rsidR="003E1F5C">
        <w:rPr>
          <w:rFonts w:ascii="Times New Roman" w:eastAsia="Times New Roman" w:hAnsi="Times New Roman" w:cs="Times New Roman"/>
          <w:sz w:val="24"/>
          <w:szCs w:val="24"/>
        </w:rPr>
        <w:instrText>ADDIN CSL_CITATION {"citationItems":[{"id":"ITEM-1","itemData":{"DOI":"10.1016/j.jmarsys.2016.09.011","ISSN":"09247963","author":[{"dropping-particle":"","family":"Morse","given":"R.E.","non-dropping-particle":"","parse-names":false,"suffix":""},{"dropping-particle":"","family":"Friedland","given":"K.D.","non-dropping-particle":"","parse-names":false,"suffix":""},{"dropping-particle":"","family":"Tommasi","given":"D.","non-dropping-particle":"","parse-names":false,"suffix":""},{"dropping-particle":"","family":"Stock","given":"C.","non-dropping-particle":"","parse-names":false,"suffix":""},{"dropping-particle":"","family":"Nye","given":"J.","non-dropping-particle":"","parse-names":false,"suffix":""}],"container-title":"Journal of Marine Systems","id":"ITEM-1","issued":{"date-parts":[["2017","1"]]},"page":"77-91","title":"Distinct zooplankton regime shift patterns across ecoregions of the U.S. Northeast continental shelf Large Marine Ecosystem","type":"article-journal","volume":"165"},"uris":["http://www.mendeley.com/documents/?uuid=4d03bfa9-0c06-49ba-8491-d394ac196582"]}],"mendeley":{"formattedCitation":"(Morse et al., 2017)","plainTextFormattedCitation":"(Morse et al., 2017)","previouslyFormattedCitation":"(Morse et al., 2017)"},"properties":{"noteIndex":0},"schema":"https://github.com/citation-style-language/schema/raw/master/csl-citation.json"}</w:instrText>
      </w:r>
      <w:r w:rsidR="003E1F5C">
        <w:rPr>
          <w:rFonts w:ascii="Times New Roman" w:eastAsia="Times New Roman" w:hAnsi="Times New Roman" w:cs="Times New Roman"/>
          <w:sz w:val="24"/>
          <w:szCs w:val="24"/>
        </w:rPr>
        <w:fldChar w:fldCharType="separate"/>
      </w:r>
      <w:r w:rsidR="003E1F5C" w:rsidRPr="007849B7">
        <w:rPr>
          <w:rFonts w:ascii="Times New Roman" w:eastAsia="Times New Roman" w:hAnsi="Times New Roman" w:cs="Times New Roman"/>
          <w:noProof/>
          <w:sz w:val="24"/>
          <w:szCs w:val="24"/>
        </w:rPr>
        <w:t>(Morse et al., 2017)</w:t>
      </w:r>
      <w:r w:rsidR="003E1F5C">
        <w:rPr>
          <w:rFonts w:ascii="Times New Roman" w:eastAsia="Times New Roman" w:hAnsi="Times New Roman" w:cs="Times New Roman"/>
          <w:sz w:val="24"/>
          <w:szCs w:val="24"/>
        </w:rPr>
        <w:fldChar w:fldCharType="end"/>
      </w:r>
      <w:r w:rsidR="003E1F5C">
        <w:rPr>
          <w:rFonts w:ascii="Times New Roman" w:eastAsia="Times New Roman" w:hAnsi="Times New Roman" w:cs="Times New Roman"/>
          <w:sz w:val="24"/>
          <w:szCs w:val="24"/>
        </w:rPr>
        <w:t xml:space="preserve">, and while individual zooplankton species are not resolved, a breakpoint analysis of NEUSv2 total zooplankton biomass time series shows a change in time series slope in 2013. </w:t>
      </w:r>
      <w:r>
        <w:rPr>
          <w:rFonts w:ascii="Times New Roman" w:eastAsia="Times New Roman" w:hAnsi="Times New Roman" w:cs="Times New Roman"/>
          <w:sz w:val="24"/>
          <w:szCs w:val="24"/>
        </w:rPr>
        <w:t xml:space="preserve">The general agreement between NEUSv2 and COPEPOD’s total zooplankton carbon mass indicates that NEUSv2 was capable of </w:t>
      </w:r>
      <w:r w:rsidR="0081648F">
        <w:rPr>
          <w:rFonts w:ascii="Times New Roman" w:eastAsia="Times New Roman" w:hAnsi="Times New Roman" w:cs="Times New Roman"/>
          <w:sz w:val="24"/>
          <w:szCs w:val="24"/>
        </w:rPr>
        <w:t>reproducing a plausible zooplankton population biomass</w:t>
      </w:r>
      <w:r>
        <w:rPr>
          <w:rFonts w:ascii="Times New Roman" w:eastAsia="Times New Roman" w:hAnsi="Times New Roman" w:cs="Times New Roman"/>
          <w:sz w:val="24"/>
          <w:szCs w:val="24"/>
        </w:rPr>
        <w:t>.</w:t>
      </w:r>
      <w:r w:rsidR="0081648F">
        <w:rPr>
          <w:rFonts w:ascii="Times New Roman" w:eastAsia="Times New Roman" w:hAnsi="Times New Roman" w:cs="Times New Roman"/>
          <w:sz w:val="24"/>
          <w:szCs w:val="24"/>
        </w:rPr>
        <w:t xml:space="preserve"> However, COPEPOD does not possess the spatial or temporal resolution required to perform a statistical comparison.</w:t>
      </w:r>
      <w:r w:rsidR="00AA33FA">
        <w:rPr>
          <w:rFonts w:ascii="Times New Roman" w:eastAsia="Times New Roman" w:hAnsi="Times New Roman" w:cs="Times New Roman"/>
          <w:sz w:val="24"/>
          <w:szCs w:val="24"/>
        </w:rPr>
        <w:t xml:space="preserve"> A potential source of error in zooplankton biomass may result from the error inherent in the phytoplankton forcing. Turner et al. (2021) describe a correlation coefficient </w:t>
      </w:r>
      <w:r w:rsidR="00B24B4E">
        <w:rPr>
          <w:rFonts w:ascii="Times New Roman" w:eastAsia="Times New Roman" w:hAnsi="Times New Roman" w:cs="Times New Roman"/>
          <w:sz w:val="24"/>
          <w:szCs w:val="24"/>
        </w:rPr>
        <w:t xml:space="preserve">(absolute bias) </w:t>
      </w:r>
      <w:r w:rsidR="00AA33FA">
        <w:rPr>
          <w:rFonts w:ascii="Times New Roman" w:eastAsia="Times New Roman" w:hAnsi="Times New Roman" w:cs="Times New Roman"/>
          <w:sz w:val="24"/>
          <w:szCs w:val="24"/>
        </w:rPr>
        <w:t xml:space="preserve">between </w:t>
      </w:r>
      <w:r w:rsidR="00AA33FA">
        <w:rPr>
          <w:rFonts w:ascii="Times New Roman" w:eastAsia="Times New Roman" w:hAnsi="Times New Roman" w:cs="Times New Roman"/>
          <w:i/>
          <w:sz w:val="24"/>
          <w:szCs w:val="24"/>
        </w:rPr>
        <w:t xml:space="preserve">in situ </w:t>
      </w:r>
      <w:r w:rsidR="00AA33FA">
        <w:rPr>
          <w:rFonts w:ascii="Times New Roman" w:eastAsia="Times New Roman" w:hAnsi="Times New Roman" w:cs="Times New Roman"/>
          <w:sz w:val="24"/>
          <w:szCs w:val="24"/>
        </w:rPr>
        <w:t>and modeled of 0.7</w:t>
      </w:r>
      <w:r w:rsidR="00B24B4E">
        <w:rPr>
          <w:rFonts w:ascii="Times New Roman" w:eastAsia="Times New Roman" w:hAnsi="Times New Roman" w:cs="Times New Roman"/>
          <w:sz w:val="24"/>
          <w:szCs w:val="24"/>
        </w:rPr>
        <w:t xml:space="preserve"> (0.04)</w:t>
      </w:r>
      <w:r w:rsidR="00AA33FA">
        <w:rPr>
          <w:rFonts w:ascii="Times New Roman" w:eastAsia="Times New Roman" w:hAnsi="Times New Roman" w:cs="Times New Roman"/>
          <w:sz w:val="24"/>
          <w:szCs w:val="24"/>
        </w:rPr>
        <w:t xml:space="preserve"> for micro-phytoplankton concentrations and 0.58 </w:t>
      </w:r>
      <w:r w:rsidR="00B24B4E">
        <w:rPr>
          <w:rFonts w:ascii="Times New Roman" w:eastAsia="Times New Roman" w:hAnsi="Times New Roman" w:cs="Times New Roman"/>
          <w:sz w:val="24"/>
          <w:szCs w:val="24"/>
        </w:rPr>
        <w:t xml:space="preserve">(0.08) </w:t>
      </w:r>
      <w:r w:rsidR="00AA33FA">
        <w:rPr>
          <w:rFonts w:ascii="Times New Roman" w:eastAsia="Times New Roman" w:hAnsi="Times New Roman" w:cs="Times New Roman"/>
          <w:sz w:val="24"/>
          <w:szCs w:val="24"/>
        </w:rPr>
        <w:t>for nano- and pico-phytoplankton</w:t>
      </w:r>
      <w:r w:rsidR="00B24B4E">
        <w:rPr>
          <w:rFonts w:ascii="Times New Roman" w:eastAsia="Times New Roman" w:hAnsi="Times New Roman" w:cs="Times New Roman"/>
          <w:sz w:val="24"/>
          <w:szCs w:val="24"/>
        </w:rPr>
        <w:t xml:space="preserve">. This bias represents about 10% of typical diatom and </w:t>
      </w:r>
      <w:del w:id="121" w:author="Kimberly Hyde (ACL)" w:date="2022-04-22T09:44:00Z">
        <w:r w:rsidR="00B24B4E" w:rsidDel="004E7639">
          <w:rPr>
            <w:rFonts w:ascii="Times New Roman" w:eastAsia="Times New Roman" w:hAnsi="Times New Roman" w:cs="Times New Roman"/>
            <w:sz w:val="24"/>
            <w:szCs w:val="24"/>
          </w:rPr>
          <w:delText>picophytoplankton</w:delText>
        </w:r>
      </w:del>
      <w:ins w:id="122" w:author="Kimberly Hyde (ACL)" w:date="2022-04-22T09:44:00Z">
        <w:r w:rsidR="004E7639">
          <w:rPr>
            <w:rFonts w:ascii="Times New Roman" w:eastAsia="Times New Roman" w:hAnsi="Times New Roman" w:cs="Times New Roman"/>
            <w:sz w:val="24"/>
            <w:szCs w:val="24"/>
          </w:rPr>
          <w:t>picoplankton</w:t>
        </w:r>
      </w:ins>
      <w:r w:rsidR="00B24B4E">
        <w:rPr>
          <w:rFonts w:ascii="Times New Roman" w:eastAsia="Times New Roman" w:hAnsi="Times New Roman" w:cs="Times New Roman"/>
          <w:sz w:val="24"/>
          <w:szCs w:val="24"/>
        </w:rPr>
        <w:t xml:space="preserve"> concentrations</w:t>
      </w:r>
      <w:r w:rsidR="003E1F5C">
        <w:rPr>
          <w:rFonts w:ascii="Times New Roman" w:eastAsia="Times New Roman" w:hAnsi="Times New Roman" w:cs="Times New Roman"/>
          <w:sz w:val="24"/>
          <w:szCs w:val="24"/>
        </w:rPr>
        <w:t xml:space="preserve"> in NEUSv2 suggesting low impact of model results.  </w:t>
      </w:r>
    </w:p>
    <w:p w14:paraId="00000164" w14:textId="77777777"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their small size and pelagic distribution, the planktivores simulated in NEUSv2 are not as well sampled compared to demersal species in regional trawl surveys, resulting in a high degree of uncertainty regarding population level biomass. However, </w:t>
      </w:r>
      <w:sdt>
        <w:sdtPr>
          <w:tag w:val="goog_rdk_31"/>
          <w:id w:val="968243967"/>
        </w:sdtPr>
        <w:sdtContent>
          <w:commentRangeStart w:id="123"/>
        </w:sdtContent>
      </w:sdt>
      <w:sdt>
        <w:sdtPr>
          <w:tag w:val="goog_rdk_32"/>
          <w:id w:val="-1979829307"/>
        </w:sdtPr>
        <w:sdtContent>
          <w:commentRangeStart w:id="124"/>
        </w:sdtContent>
      </w:sdt>
      <w:r>
        <w:rPr>
          <w:rFonts w:ascii="Times New Roman" w:eastAsia="Times New Roman" w:hAnsi="Times New Roman" w:cs="Times New Roman"/>
          <w:sz w:val="24"/>
          <w:szCs w:val="24"/>
        </w:rPr>
        <w:t xml:space="preserve">planktivore species’ assessment biomass estimates from the NOAA </w:t>
      </w:r>
      <w:proofErr w:type="spellStart"/>
      <w:r>
        <w:rPr>
          <w:rFonts w:ascii="Times New Roman" w:eastAsia="Times New Roman" w:hAnsi="Times New Roman" w:cs="Times New Roman"/>
          <w:sz w:val="24"/>
          <w:szCs w:val="24"/>
        </w:rPr>
        <w:t>StockSmart</w:t>
      </w:r>
      <w:proofErr w:type="spellEnd"/>
      <w:r>
        <w:rPr>
          <w:rFonts w:ascii="Times New Roman" w:eastAsia="Times New Roman" w:hAnsi="Times New Roman" w:cs="Times New Roman"/>
          <w:sz w:val="24"/>
          <w:szCs w:val="24"/>
        </w:rPr>
        <w:t xml:space="preserve"> database show that NEUSv2 values well within an order of magnitude of assessment.</w:t>
      </w:r>
      <w:commentRangeEnd w:id="123"/>
      <w:r>
        <w:commentReference w:id="123"/>
      </w:r>
      <w:commentRangeEnd w:id="124"/>
      <w:r>
        <w:commentReference w:id="124"/>
      </w:r>
      <w:r>
        <w:rPr>
          <w:rFonts w:ascii="Times New Roman" w:eastAsia="Times New Roman" w:hAnsi="Times New Roman" w:cs="Times New Roman"/>
          <w:sz w:val="24"/>
          <w:szCs w:val="24"/>
        </w:rPr>
        <w:t xml:space="preserve"> As additional aspects of higher trophic level calibration are outside the scope of this study, we deem planktivores to be at an acceptable level. </w:t>
      </w:r>
      <w:r>
        <w:rPr>
          <w:rFonts w:ascii="Times New Roman" w:eastAsia="Times New Roman" w:hAnsi="Times New Roman" w:cs="Times New Roman"/>
          <w:sz w:val="24"/>
          <w:szCs w:val="24"/>
        </w:rPr>
        <w:lastRenderedPageBreak/>
        <w:t>Possible causes for discrepancies with assessment data are the inclusion of juveniles in NEUSv2 species biomass. Anecdotally, we observed that during calibration, there was a strong coupling between macrozooplankton biomass and the equilibrium biomass for herring and mackerel. Despite some inconsistencies between simulated planktivores and assessments, it is clear that the forced primary production is being transferred into higher trophic levels in the pelagic food web through zooplankton and not entirely dependent on benthic grazers (i.e. some alternative stable state).</w:t>
      </w:r>
    </w:p>
    <w:p w14:paraId="00000165"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Model Configuration</w:t>
      </w:r>
    </w:p>
    <w:p w14:paraId="00000166" w14:textId="73C8F2FB" w:rsidR="00921C02" w:rsidRDefault="00A55691">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eventual goal of NEUSv2 is to develop ecosystem-level projections under different climate and management scenarios. Thus it is important that NEUSv2 reproduces ecosystem processes on the spatial and temporal scales relevant for this goal. A notable tradeoff in Atlantis model design is between the scope of the simulated processes and the scale that those processes can be practically resolved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{"citationItems":[{"id":"ITEM-1","itemData":{"DOI":"10.1016/j.pocean.2010.09.020","ISSN":"0079-6611","author":[{"dropping-particle":"","family":"Link","given":"Jason S","non-dropping-particle":"","parse-names":false,"suffix":""},{"dropping-particle":"","family":"Fulton","given":"Elizabeth A","non-dropping-particle":"","parse-names":false,"suffix":""},{"dropping-particle":"","family":"Gamble","given":"Robert J","non-dropping-particle":"","parse-names":false,"suffix":""}],"container-title":"Progress in Oceanography","id":"ITEM-1","issue":"1-4","issued":{"date-parts":[["2010"]]},"page":"214-234","publisher":"Elsevier Ltd","title":"The northeast US application of ATLANTIS : A full system model exploring marine ecosystem dynamics in a living marine resource management context","type":"article-journal","volume":"87"},"uris":["http://www.mendeley.com/documents/?uuid=ddc87a10-66a5-40bf-8149-d57e447c19e2"]}],"mendeley":{"formattedCitation":"(Link et al., 2010)","plainTextFormattedCitation":"(Link et al., 2010)","previouslyFormattedCitation":"(Link et al., 2010)"},"properties":{"noteIndex":0},"schema":"https://github.com/citation-style-language/schema/raw/master/csl-citation.json"}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7849B7">
        <w:rPr>
          <w:rFonts w:ascii="Times New Roman" w:eastAsia="Times New Roman" w:hAnsi="Times New Roman" w:cs="Times New Roman"/>
          <w:noProof/>
          <w:sz w:val="24"/>
          <w:szCs w:val="24"/>
        </w:rPr>
        <w:t>(Link et al., 2010)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E75778">
        <w:rPr>
          <w:rFonts w:ascii="Times New Roman" w:eastAsia="Times New Roman" w:hAnsi="Times New Roman" w:cs="Times New Roman"/>
          <w:sz w:val="24"/>
          <w:szCs w:val="24"/>
        </w:rPr>
        <w:t xml:space="preserve">This tradeoff is evident in NEUSv2’s box definitions and the translation of forcing data. </w:t>
      </w:r>
      <w:commentRangeStart w:id="125"/>
      <w:r w:rsidR="00C32A48" w:rsidRPr="00A55691">
        <w:rPr>
          <w:rFonts w:ascii="Times New Roman" w:hAnsi="Times New Roman" w:cs="Times New Roman"/>
          <w:sz w:val="24"/>
          <w:szCs w:val="24"/>
        </w:rPr>
        <w:t xml:space="preserve">Atlantis models generally define </w:t>
      </w:r>
      <w:commentRangeStart w:id="126"/>
      <w:r w:rsidR="00E75778" w:rsidRPr="00A55691">
        <w:rPr>
          <w:rFonts w:ascii="Times New Roman" w:eastAsia="Times New Roman" w:hAnsi="Times New Roman" w:cs="Times New Roman"/>
          <w:sz w:val="24"/>
          <w:szCs w:val="24"/>
        </w:rPr>
        <w:t>box geometry based on</w:t>
      </w:r>
      <w:r w:rsidR="00C32A48" w:rsidRPr="00A55691">
        <w:rPr>
          <w:rFonts w:ascii="Times New Roman" w:eastAsia="Times New Roman" w:hAnsi="Times New Roman" w:cs="Times New Roman"/>
          <w:sz w:val="24"/>
          <w:szCs w:val="24"/>
        </w:rPr>
        <w:t xml:space="preserve"> bathymetry with partial </w:t>
      </w:r>
      <w:r w:rsidR="00E75778" w:rsidRPr="00A55691">
        <w:rPr>
          <w:rFonts w:ascii="Times New Roman" w:eastAsia="Times New Roman" w:hAnsi="Times New Roman" w:cs="Times New Roman"/>
          <w:sz w:val="24"/>
          <w:szCs w:val="24"/>
        </w:rPr>
        <w:t>consideration of regional habitat types, biological communities, fisheries independent survey strata, and fisheries management areas</w:t>
      </w:r>
      <w:commentRangeEnd w:id="125"/>
      <w:r w:rsidR="00E75778" w:rsidRPr="00A55691">
        <w:rPr>
          <w:rFonts w:ascii="Times New Roman" w:hAnsi="Times New Roman" w:cs="Times New Roman"/>
          <w:sz w:val="24"/>
          <w:szCs w:val="24"/>
        </w:rPr>
        <w:commentReference w:id="125"/>
      </w:r>
      <w:commentRangeEnd w:id="126"/>
      <w:r w:rsidR="00E75778" w:rsidRPr="00A55691">
        <w:rPr>
          <w:rFonts w:ascii="Times New Roman" w:hAnsi="Times New Roman" w:cs="Times New Roman"/>
          <w:sz w:val="24"/>
          <w:szCs w:val="24"/>
        </w:rPr>
        <w:commentReference w:id="126"/>
      </w:r>
      <w:r w:rsidR="00E75778">
        <w:rPr>
          <w:rFonts w:ascii="Times New Roman" w:eastAsia="Times New Roman" w:hAnsi="Times New Roman" w:cs="Times New Roman"/>
          <w:sz w:val="24"/>
          <w:szCs w:val="24"/>
        </w:rPr>
        <w:t>. As such, NEUSv2 is intentionally not designed to capture fine details of physical processes. Circulation was particularly difficult to capture due NEUSv2’s relatively few number of faces, and NEUSv2 captured circulation best when faces were arranged perpendicular to major currents. One method for improving NEUSv2’s ability to capture more circulation features would be to increase the number of simulated boxes, yet this would result in a large increase in run time (</w:t>
      </w:r>
      <w:proofErr w:type="spellStart"/>
      <w:r w:rsidR="00E75778">
        <w:rPr>
          <w:rFonts w:ascii="Times New Roman" w:eastAsia="Times New Roman" w:hAnsi="Times New Roman" w:cs="Times New Roman"/>
          <w:sz w:val="24"/>
          <w:szCs w:val="24"/>
        </w:rPr>
        <w:t>Audzijonyte</w:t>
      </w:r>
      <w:proofErr w:type="spellEnd"/>
      <w:r w:rsidR="00E75778">
        <w:rPr>
          <w:rFonts w:ascii="Times New Roman" w:eastAsia="Times New Roman" w:hAnsi="Times New Roman" w:cs="Times New Roman"/>
          <w:sz w:val="24"/>
          <w:szCs w:val="24"/>
        </w:rPr>
        <w:t xml:space="preserve"> et al., 2017). Thus, </w:t>
      </w:r>
      <w:proofErr w:type="spellStart"/>
      <w:r w:rsidR="00E75778">
        <w:rPr>
          <w:rFonts w:ascii="Times New Roman" w:eastAsia="Times New Roman" w:hAnsi="Times New Roman" w:cs="Times New Roman"/>
          <w:sz w:val="24"/>
          <w:szCs w:val="24"/>
        </w:rPr>
        <w:t>i</w:t>
      </w:r>
      <w:proofErr w:type="spellEnd"/>
      <w:sdt>
        <w:sdtPr>
          <w:tag w:val="goog_rdk_35"/>
          <w:id w:val="-249808519"/>
        </w:sdtPr>
        <w:sdtContent>
          <w:commentRangeStart w:id="127"/>
        </w:sdtContent>
      </w:sdt>
      <w:sdt>
        <w:sdtPr>
          <w:tag w:val="goog_rdk_36"/>
          <w:id w:val="703981101"/>
          <w:showingPlcHdr/>
        </w:sdtPr>
        <w:sdtContent>
          <w:r w:rsidR="003F0969">
            <w:t xml:space="preserve">     </w:t>
          </w:r>
          <w:commentRangeStart w:id="128"/>
        </w:sdtContent>
      </w:sdt>
      <w:r w:rsidR="00E75778">
        <w:rPr>
          <w:rFonts w:ascii="Times New Roman" w:eastAsia="Times New Roman" w:hAnsi="Times New Roman" w:cs="Times New Roman"/>
          <w:sz w:val="24"/>
          <w:szCs w:val="24"/>
        </w:rPr>
        <w:t xml:space="preserve">t is unlikely that any slight increase in box count with no other changes would improve NEUSv2’s ability to simulate </w:t>
      </w:r>
      <w:r w:rsidR="00C32A48">
        <w:rPr>
          <w:rFonts w:ascii="Times New Roman" w:eastAsia="Times New Roman" w:hAnsi="Times New Roman" w:cs="Times New Roman"/>
          <w:sz w:val="24"/>
          <w:szCs w:val="24"/>
        </w:rPr>
        <w:t>higher trophic levels and improve its applicability to management</w:t>
      </w:r>
      <w:r w:rsidR="00E75778">
        <w:rPr>
          <w:rFonts w:ascii="Times New Roman" w:eastAsia="Times New Roman" w:hAnsi="Times New Roman" w:cs="Times New Roman"/>
          <w:sz w:val="24"/>
          <w:szCs w:val="24"/>
        </w:rPr>
        <w:t>. Additionally, the</w:t>
      </w:r>
      <w:r w:rsidR="00C32A48">
        <w:rPr>
          <w:rFonts w:ascii="Times New Roman" w:eastAsia="Times New Roman" w:hAnsi="Times New Roman" w:cs="Times New Roman"/>
          <w:sz w:val="24"/>
          <w:szCs w:val="24"/>
        </w:rPr>
        <w:t xml:space="preserve"> </w:t>
      </w:r>
      <w:r w:rsidR="00C32A48">
        <w:rPr>
          <w:rFonts w:ascii="Times New Roman" w:eastAsia="Times New Roman" w:hAnsi="Times New Roman" w:cs="Times New Roman"/>
          <w:sz w:val="24"/>
          <w:szCs w:val="24"/>
        </w:rPr>
        <w:lastRenderedPageBreak/>
        <w:t>NEUSv2</w:t>
      </w:r>
      <w:r w:rsidR="00E75778">
        <w:rPr>
          <w:rFonts w:ascii="Times New Roman" w:eastAsia="Times New Roman" w:hAnsi="Times New Roman" w:cs="Times New Roman"/>
          <w:sz w:val="24"/>
          <w:szCs w:val="24"/>
        </w:rPr>
        <w:t xml:space="preserve"> simulated food web is less reliant on horizontal advection</w:t>
      </w:r>
      <w:r w:rsidR="00C32A48">
        <w:rPr>
          <w:rFonts w:ascii="Times New Roman" w:eastAsia="Times New Roman" w:hAnsi="Times New Roman" w:cs="Times New Roman"/>
          <w:sz w:val="24"/>
          <w:szCs w:val="24"/>
        </w:rPr>
        <w:t xml:space="preserve"> than Atlantis models</w:t>
      </w:r>
      <w:r w:rsidR="00E75778">
        <w:rPr>
          <w:rFonts w:ascii="Times New Roman" w:eastAsia="Times New Roman" w:hAnsi="Times New Roman" w:cs="Times New Roman"/>
          <w:sz w:val="24"/>
          <w:szCs w:val="24"/>
        </w:rPr>
        <w:t xml:space="preserve"> </w:t>
      </w:r>
      <w:r w:rsidR="00C32A48">
        <w:rPr>
          <w:rFonts w:ascii="Times New Roman" w:eastAsia="Times New Roman" w:hAnsi="Times New Roman" w:cs="Times New Roman"/>
          <w:sz w:val="24"/>
          <w:szCs w:val="24"/>
        </w:rPr>
        <w:t xml:space="preserve">with dynamic primary production as </w:t>
      </w:r>
      <w:r w:rsidR="00E75778">
        <w:rPr>
          <w:rFonts w:ascii="Times New Roman" w:eastAsia="Times New Roman" w:hAnsi="Times New Roman" w:cs="Times New Roman"/>
          <w:sz w:val="24"/>
          <w:szCs w:val="24"/>
        </w:rPr>
        <w:t>forced phytoplankton are not influenced by nutrient fluxes and other state variables (temperature and salinity) are forced themselves.</w:t>
      </w:r>
      <w:commentRangeEnd w:id="127"/>
      <w:r w:rsidR="00E75778">
        <w:commentReference w:id="127"/>
      </w:r>
      <w:commentRangeEnd w:id="128"/>
      <w:r w:rsidR="00E75778">
        <w:commentReference w:id="128"/>
      </w:r>
    </w:p>
    <w:p w14:paraId="00000167" w14:textId="4E01CA1E" w:rsidR="00921C02" w:rsidRDefault="00E75778" w:rsidP="00375BC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coarse vertical resolution of NEUSv2 also had unexpected consequences on biological processes. Single-layer b</w:t>
      </w:r>
      <w:r w:rsidR="007849B7">
        <w:rPr>
          <w:rFonts w:ascii="Times New Roman" w:eastAsia="Times New Roman" w:hAnsi="Times New Roman" w:cs="Times New Roman"/>
          <w:sz w:val="24"/>
          <w:szCs w:val="24"/>
        </w:rPr>
        <w:t xml:space="preserve">oxes result in equal access to </w:t>
      </w:r>
      <w:r>
        <w:rPr>
          <w:rFonts w:ascii="Times New Roman" w:eastAsia="Times New Roman" w:hAnsi="Times New Roman" w:cs="Times New Roman"/>
          <w:sz w:val="24"/>
          <w:szCs w:val="24"/>
        </w:rPr>
        <w:t xml:space="preserve">phytoplankton for both pelagic and epibenthic grazers. To prevent the forced phytoplankton from subsidizing the epibenthos, the clearance rates and availability of phytoplankton to epibenthic filter feeders were reduced below what would be typically observed. </w:t>
      </w:r>
      <w:sdt>
        <w:sdtPr>
          <w:tag w:val="goog_rdk_37"/>
          <w:id w:val="230585285"/>
        </w:sdtPr>
        <w:sdtContent>
          <w:commentRangeStart w:id="129"/>
        </w:sdtContent>
      </w:sdt>
      <w:sdt>
        <w:sdtPr>
          <w:tag w:val="goog_rdk_38"/>
          <w:id w:val="-1171481851"/>
        </w:sdtPr>
        <w:sdtContent>
          <w:commentRangeStart w:id="130"/>
        </w:sdtContent>
      </w:sdt>
      <w:r>
        <w:rPr>
          <w:rFonts w:ascii="Times New Roman" w:eastAsia="Times New Roman" w:hAnsi="Times New Roman" w:cs="Times New Roman"/>
          <w:sz w:val="24"/>
          <w:szCs w:val="24"/>
        </w:rPr>
        <w:t xml:space="preserve">Though if reduced too greatly, bivalve filter feeders may shift to </w:t>
      </w:r>
      <w:r w:rsidR="00773705">
        <w:rPr>
          <w:rFonts w:ascii="Times New Roman" w:eastAsia="Times New Roman" w:hAnsi="Times New Roman" w:cs="Times New Roman"/>
          <w:sz w:val="24"/>
          <w:szCs w:val="24"/>
        </w:rPr>
        <w:t xml:space="preserve">detritus-dominated </w:t>
      </w:r>
      <w:r>
        <w:rPr>
          <w:rFonts w:ascii="Times New Roman" w:eastAsia="Times New Roman" w:hAnsi="Times New Roman" w:cs="Times New Roman"/>
          <w:sz w:val="24"/>
          <w:szCs w:val="24"/>
        </w:rPr>
        <w:t>diets when faced with limited access to phytoplankton</w:t>
      </w:r>
      <w:r w:rsidR="00773705">
        <w:rPr>
          <w:rFonts w:ascii="Times New Roman" w:eastAsia="Times New Roman" w:hAnsi="Times New Roman" w:cs="Times New Roman"/>
          <w:sz w:val="24"/>
          <w:szCs w:val="24"/>
        </w:rPr>
        <w:t xml:space="preserve">, and while some of the regions shellfish may require some detritus in their diets </w:t>
      </w:r>
      <w:r w:rsidR="00773705">
        <w:rPr>
          <w:rFonts w:ascii="Times New Roman" w:eastAsia="Times New Roman" w:hAnsi="Times New Roman" w:cs="Times New Roman"/>
          <w:sz w:val="24"/>
          <w:szCs w:val="24"/>
        </w:rPr>
        <w:fldChar w:fldCharType="begin" w:fldLock="1"/>
      </w:r>
      <w:r w:rsidR="00773705">
        <w:rPr>
          <w:rFonts w:ascii="Times New Roman" w:eastAsia="Times New Roman" w:hAnsi="Times New Roman" w:cs="Times New Roman"/>
          <w:sz w:val="24"/>
          <w:szCs w:val="24"/>
        </w:rPr>
        <w:instrText>ADDIN CSL_CITATION {"citationItems":[{"id":"ITEM-1","itemData":{"DOI":"10.1111/fog.12016","ISSN":"10546006","author":[{"dropping-particle":"","family":"Munroe","given":"D.M.","non-dropping-particle":"","parse-names":false,"suffix":""},{"dropping-particle":"","family":"Powell","given":"E.N.","non-dropping-particle":"","parse-names":false,"suffix":""},{"dropping-particle":"","family":"Mann","given":"R.","non-dropping-particle":"","parse-names":false,"suffix":""},{"dropping-particle":"","family":"Klinck","given":"J.M.","non-dropping-particle":"","parse-names":false,"suffix":""},{"dropping-particle":"","family":"Hofmann","given":"E.E.","non-dropping-particle":"","parse-names":false,"suffix":""}],"container-title":"Fisheries Oceanography","id":"ITEM-1","issue":"3","issued":{"date-parts":[["2013","5"]]},"page":"220-233","title":"Underestimation of primary productivity on continental shelves: evidence from maximum size of extant surfclam (Spisula solidissima) populations","type":"article-journal","volume":"22"},"uris":["http://www.mendeley.com/documents/?uuid=3723d60a-be34-40d6-b9b5-111b8948abea"]}],"mendeley":{"formattedCitation":"(Munroe et al., 2013)","plainTextFormattedCitation":"(Munroe et al., 2013)","previouslyFormattedCitation":"(Munroe et al., 2013)"},"properties":{"noteIndex":0},"schema":"https://github.com/citation-style-language/schema/raw/master/csl-citation.json"}</w:instrText>
      </w:r>
      <w:r w:rsidR="00773705">
        <w:rPr>
          <w:rFonts w:ascii="Times New Roman" w:eastAsia="Times New Roman" w:hAnsi="Times New Roman" w:cs="Times New Roman"/>
          <w:sz w:val="24"/>
          <w:szCs w:val="24"/>
        </w:rPr>
        <w:fldChar w:fldCharType="separate"/>
      </w:r>
      <w:r w:rsidR="00773705" w:rsidRPr="00773705">
        <w:rPr>
          <w:rFonts w:ascii="Times New Roman" w:eastAsia="Times New Roman" w:hAnsi="Times New Roman" w:cs="Times New Roman"/>
          <w:noProof/>
          <w:sz w:val="24"/>
          <w:szCs w:val="24"/>
        </w:rPr>
        <w:t>(Munroe et al., 2013)</w:t>
      </w:r>
      <w:r w:rsidR="00773705">
        <w:rPr>
          <w:rFonts w:ascii="Times New Roman" w:eastAsia="Times New Roman" w:hAnsi="Times New Roman" w:cs="Times New Roman"/>
          <w:sz w:val="24"/>
          <w:szCs w:val="24"/>
        </w:rPr>
        <w:fldChar w:fldCharType="end"/>
      </w:r>
      <w:r w:rsidR="00773705">
        <w:rPr>
          <w:rFonts w:ascii="Times New Roman" w:eastAsia="Times New Roman" w:hAnsi="Times New Roman" w:cs="Times New Roman"/>
          <w:sz w:val="24"/>
          <w:szCs w:val="24"/>
        </w:rPr>
        <w:t xml:space="preserve">, the majority of their consumption should be phytoplankton </w:t>
      </w:r>
      <w:r w:rsidR="00773705">
        <w:rPr>
          <w:rFonts w:ascii="Times New Roman" w:eastAsia="Times New Roman" w:hAnsi="Times New Roman" w:cs="Times New Roman"/>
          <w:sz w:val="24"/>
          <w:szCs w:val="24"/>
        </w:rPr>
        <w:fldChar w:fldCharType="begin" w:fldLock="1"/>
      </w:r>
      <w:r w:rsidR="00375BC8">
        <w:rPr>
          <w:rFonts w:ascii="Times New Roman" w:eastAsia="Times New Roman" w:hAnsi="Times New Roman" w:cs="Times New Roman"/>
          <w:sz w:val="24"/>
          <w:szCs w:val="24"/>
        </w:rPr>
        <w:instrText>ADDIN CSL_CITATION {"citationItems":[{"id":"ITEM-1","itemData":{"DOI":"10.1016/0022-0981(90)90064-J","ISSN":"00220981","author":[{"dropping-particle":"","family":"Cranford","given":"Peter J.","non-dropping-particle":"","parse-names":false,"suffix":""},{"dropping-particle":"","family":"Grant","given":"Jonathan","non-dropping-particle":"","parse-names":false,"suffix":""}],"container-title":"Journal of Experimental Marine Biology and Ecology","id":"ITEM-1","issue":"2","issued":{"date-parts":[["1990","5"]]},"page":"105-121","title":"Particle clearance and absorption of phytoplankton and detritus by the sea scallop Placopecten magellanicus (Gmelin)","type":"article-journal","volume":"137"},"uris":["http://www.mendeley.com/documents/?uuid=dd7f6093-96be-49d7-84fd-fe74469afa1a"]},{"id":"ITEM-2","itemData":{"DOI":"10.3389/fmars.2020.561073","ISSN":"2296-7745","abstract":"Detritus is a frequent, poorly defined, component of bivalve growth and carrying capacity models. The purpose of this study was to determine the proportional contributions of detrital material derived from primary producers (phytoplankton, macroalgae, Spartina alterniflora , and terrestrial leaf litter) to particulate organic matter (POM) and blue mussel’s ( Mytilus edulis ) diet within a temperate bay (Saco Bay, ME, United States). We assessed which detrital sources, if any, warranted incorporation into modeling efforts. Stable isotopes (δ 13 C and δ 15 N) and fatty acid biomarkers (FA) of mussels, size fractionated (&lt;100 μm) POM, and primary producer endmembers (phytoplankton, Saccharina latissima, Ascophyllum nodosum, Chondrus crispus, Spartina alterniflora and leaf litter) collected between 2016 and 2017 were used to estimate endmember contributions to POM and mussel diets. Based on FAs dinoflagellates were the most abundant phytoplankton in Saco Bay, even during the fall diatom bloom. Diatoms within the bay were primarily centric, but pennate diatoms were at times present in the water column (e.g., in September). Following abundances of dinoflagellates, and centric and pennate diatoms, 22:6ω3 (DHA) was the most abundant essential FA (8.6 ± 0.1% total FAs), followed by 20:5ω3 (EPA: 7.0 ± 0.1%) and 20:4ω6 (ARA: 0.3 ± 0.1%). On average, phytoplankton derived organic matter contributed 22.1 ± 0.3% of the total POM in the bay. The concentration of non-fresh phytoplankton organic matter, or remaining organic matter (REMORG), was positively correlated with all endmember biomarkers. However, the proportion (%) of vascular plant, macroalgal, and detrital FAs was negatively correlated with the concentration of REMORG. This finding suggests in periods of low productivity, vascular plant and macroalgal detritus are proportionally more important contributors to POM. Mussels were broad spectrum omnivores, consuming phytoplankton, zooplankton, and detrital material. Detrital contributions to mussel diets were important (minimum of 16% of diet). Although small, macroalgae’s dietary contribution (8%) to M. edulis may be important. Macroalgal detritus contained essential FAs (20:5ω3 and 20:4ω6) that could supplement mussel diets, as M. edulis in Saco Bay were likely limited by 20:5ω3. Consideration of how macroalgal detritus affects the availability of essential FAs in POM may be useful to incorporate into aquaculture site selection.","author":[{"dropping-particle":"","family":"Both","given":"Adrianus","non-dropping-particle":"","parse-names":false,"suffix":""},{"dropping-particle":"","family":"Byron","given":"Carrie J.","non-dropping-particle":"","parse-names":false,"suffix":""},{"dropping-particle":"","family":"Costa-Pierce","given":"Barry","non-dropping-particle":"","parse-names":false,"suffix":""},{"dropping-particle":"","family":"Parrish","given":"Christopher C.","non-dropping-particle":"","parse-names":false,"suffix":""},{"dropping-particle":"","family":"Brady","given":"Damian C.","non-dropping-particle":"","parse-names":false,"suffix":""}],"container-title":"Frontiers in Marine Science","id":"ITEM-2","issued":{"date-parts":[["2020","12","7"]]},"title":"Detrital Subsidies in the Diet of Mytilus edulis; Macroalgal Detritus Likely Supplements Essential Fatty Acids","type":"article-journal","volume":"7"},"uris":["http://www.mendeley.com/documents/?uuid=ea4b655b-003f-446e-8211-de9ee6484d4d"]}],"mendeley":{"formattedCitation":"(Both et al., 2020; Cranford and Grant, 1990)","plainTextFormattedCitation":"(Both et al., 2020; Cranford and Grant, 1990)","previouslyFormattedCitation":"(Both et al., 2020; Cranford and Grant, 1990)"},"properties":{"noteIndex":0},"schema":"https://github.com/citation-style-language/schema/raw/master/csl-citation.json"}</w:instrText>
      </w:r>
      <w:r w:rsidR="00773705">
        <w:rPr>
          <w:rFonts w:ascii="Times New Roman" w:eastAsia="Times New Roman" w:hAnsi="Times New Roman" w:cs="Times New Roman"/>
          <w:sz w:val="24"/>
          <w:szCs w:val="24"/>
        </w:rPr>
        <w:fldChar w:fldCharType="separate"/>
      </w:r>
      <w:r w:rsidR="000E562B" w:rsidRPr="000E562B">
        <w:rPr>
          <w:rFonts w:ascii="Times New Roman" w:eastAsia="Times New Roman" w:hAnsi="Times New Roman" w:cs="Times New Roman"/>
          <w:noProof/>
          <w:sz w:val="24"/>
          <w:szCs w:val="24"/>
        </w:rPr>
        <w:t>(Both et al., 2020; Cranford and Grant, 1990)</w:t>
      </w:r>
      <w:r w:rsidR="0077370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commentRangeEnd w:id="129"/>
      <w:r>
        <w:commentReference w:id="129"/>
      </w:r>
      <w:commentRangeEnd w:id="130"/>
      <w:r w:rsidR="007849B7">
        <w:rPr>
          <w:rFonts w:ascii="Times New Roman" w:eastAsia="Times New Roman" w:hAnsi="Times New Roman" w:cs="Times New Roman"/>
          <w:sz w:val="24"/>
          <w:szCs w:val="24"/>
        </w:rPr>
        <w:t xml:space="preserve"> </w:t>
      </w:r>
      <w:r>
        <w:commentReference w:id="130"/>
      </w:r>
      <w:r>
        <w:rPr>
          <w:rFonts w:ascii="Times New Roman" w:eastAsia="Times New Roman" w:hAnsi="Times New Roman" w:cs="Times New Roman"/>
          <w:sz w:val="24"/>
          <w:szCs w:val="24"/>
        </w:rPr>
        <w:t>We recommend a careful assessment of the dynamics on any single-layer boxes and a contextual evaluation of whether a two-layer box (i.e. a separate benthic boundary and euphotic layer) would be advantageous.</w:t>
      </w:r>
    </w:p>
    <w:p w14:paraId="00000168" w14:textId="0B66D0D0" w:rsidR="00921C02" w:rsidRDefault="00375BC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  Consequences of </w:t>
      </w:r>
      <w:commentRangeStart w:id="131"/>
      <w:commentRangeStart w:id="132"/>
      <w:r w:rsidR="00E75778">
        <w:rPr>
          <w:rFonts w:ascii="Times New Roman" w:eastAsia="Times New Roman" w:hAnsi="Times New Roman" w:cs="Times New Roman"/>
          <w:b/>
          <w:sz w:val="24"/>
          <w:szCs w:val="24"/>
        </w:rPr>
        <w:t>phytoplankton</w:t>
      </w:r>
      <w:commentRangeEnd w:id="131"/>
      <w:r w:rsidR="00E75778">
        <w:commentReference w:id="131"/>
      </w:r>
      <w:commentRangeEnd w:id="132"/>
      <w:r>
        <w:rPr>
          <w:rFonts w:ascii="Times New Roman" w:eastAsia="Times New Roman" w:hAnsi="Times New Roman" w:cs="Times New Roman"/>
          <w:b/>
          <w:sz w:val="24"/>
          <w:szCs w:val="24"/>
        </w:rPr>
        <w:t xml:space="preserve"> forcing</w:t>
      </w:r>
      <w:r w:rsidR="00E75778">
        <w:commentReference w:id="132"/>
      </w:r>
    </w:p>
    <w:p w14:paraId="0D0B4E3E" w14:textId="3FA8065E" w:rsidR="00375BC8" w:rsidRDefault="00375BC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Phytoplankton forcing in Atlantis results in a one-way coupling between the </w:t>
      </w:r>
      <w:del w:id="133" w:author="Kimberly Hyde (ACL)" w:date="2022-04-22T16:04:00Z">
        <w:r w:rsidDel="001670E0">
          <w:rPr>
            <w:rFonts w:ascii="Times New Roman" w:eastAsia="Times New Roman" w:hAnsi="Times New Roman" w:cs="Times New Roman"/>
            <w:sz w:val="24"/>
            <w:szCs w:val="24"/>
          </w:rPr>
          <w:delText xml:space="preserve">Turner et al. (2021) </w:delText>
        </w:r>
      </w:del>
      <w:r>
        <w:rPr>
          <w:rFonts w:ascii="Times New Roman" w:eastAsia="Times New Roman" w:hAnsi="Times New Roman" w:cs="Times New Roman"/>
          <w:sz w:val="24"/>
          <w:szCs w:val="24"/>
        </w:rPr>
        <w:t xml:space="preserve">satellite </w:t>
      </w:r>
      <w:ins w:id="134" w:author="Kimberly Hyde (ACL)" w:date="2022-04-22T16:04:00Z">
        <w:r w:rsidR="001670E0">
          <w:rPr>
            <w:rFonts w:ascii="Times New Roman" w:eastAsia="Times New Roman" w:hAnsi="Times New Roman" w:cs="Times New Roman"/>
            <w:sz w:val="24"/>
            <w:szCs w:val="24"/>
          </w:rPr>
          <w:t xml:space="preserve">derived size class </w:t>
        </w:r>
      </w:ins>
      <w:r>
        <w:rPr>
          <w:rFonts w:ascii="Times New Roman" w:eastAsia="Times New Roman" w:hAnsi="Times New Roman" w:cs="Times New Roman"/>
          <w:sz w:val="24"/>
          <w:szCs w:val="24"/>
        </w:rPr>
        <w:t>product and NEUSv2. As a consequence, at</w:t>
      </w:r>
      <w:r w:rsidR="00E75778">
        <w:rPr>
          <w:rFonts w:ascii="Times New Roman" w:eastAsia="Times New Roman" w:hAnsi="Times New Roman" w:cs="Times New Roman"/>
          <w:sz w:val="24"/>
          <w:szCs w:val="24"/>
        </w:rPr>
        <w:t xml:space="preserve"> each time step</w:t>
      </w:r>
      <w:r>
        <w:rPr>
          <w:rFonts w:ascii="Times New Roman" w:eastAsia="Times New Roman" w:hAnsi="Times New Roman" w:cs="Times New Roman"/>
          <w:sz w:val="24"/>
          <w:szCs w:val="24"/>
        </w:rPr>
        <w:t xml:space="preserve"> biomass values are entirely overwritten,</w:t>
      </w:r>
      <w:r w:rsidR="00E75778">
        <w:rPr>
          <w:rFonts w:ascii="Times New Roman" w:eastAsia="Times New Roman" w:hAnsi="Times New Roman" w:cs="Times New Roman"/>
          <w:sz w:val="24"/>
          <w:szCs w:val="24"/>
        </w:rPr>
        <w:t xml:space="preserve"> regardless of</w:t>
      </w:r>
      <w:r>
        <w:rPr>
          <w:rFonts w:ascii="Times New Roman" w:eastAsia="Times New Roman" w:hAnsi="Times New Roman" w:cs="Times New Roman"/>
          <w:sz w:val="24"/>
          <w:szCs w:val="24"/>
        </w:rPr>
        <w:t xml:space="preserve"> the intermediate grazing</w:t>
      </w:r>
      <w:r w:rsidR="00E757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result is that e</w:t>
      </w:r>
      <w:r w:rsidR="00E75778">
        <w:rPr>
          <w:rFonts w:ascii="Times New Roman" w:eastAsia="Times New Roman" w:hAnsi="Times New Roman" w:cs="Times New Roman"/>
          <w:sz w:val="24"/>
          <w:szCs w:val="24"/>
        </w:rPr>
        <w:t xml:space="preserve">ven when grazing is high, local depletions in phytoplankton do not persist into further time steps. </w:t>
      </w:r>
      <w:r>
        <w:rPr>
          <w:rFonts w:ascii="Times New Roman" w:eastAsia="Times New Roman" w:hAnsi="Times New Roman" w:cs="Times New Roman"/>
          <w:sz w:val="24"/>
          <w:szCs w:val="24"/>
        </w:rPr>
        <w:t>The goal of proper calibration is then to replicate the</w:t>
      </w:r>
      <w:r w:rsidR="00E75778">
        <w:rPr>
          <w:rFonts w:ascii="Times New Roman" w:eastAsia="Times New Roman" w:hAnsi="Times New Roman" w:cs="Times New Roman"/>
          <w:sz w:val="24"/>
          <w:szCs w:val="24"/>
        </w:rPr>
        <w:t xml:space="preserve"> magnitude and seasonality </w:t>
      </w:r>
      <w:r>
        <w:rPr>
          <w:rFonts w:ascii="Times New Roman" w:eastAsia="Times New Roman" w:hAnsi="Times New Roman" w:cs="Times New Roman"/>
          <w:sz w:val="24"/>
          <w:szCs w:val="24"/>
        </w:rPr>
        <w:t xml:space="preserve">of </w:t>
      </w:r>
      <w:r w:rsidR="00E75778">
        <w:rPr>
          <w:rFonts w:ascii="Times New Roman" w:eastAsia="Times New Roman" w:hAnsi="Times New Roman" w:cs="Times New Roman"/>
          <w:i/>
          <w:sz w:val="24"/>
          <w:szCs w:val="24"/>
        </w:rPr>
        <w:t>in situ</w:t>
      </w:r>
      <w:r w:rsidR="00E757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grazing present at the time of satellite measurements, despite the lack of bottom-up feedbacks on zooplankton groups.</w:t>
      </w:r>
    </w:p>
    <w:p w14:paraId="7A518526" w14:textId="35638242" w:rsidR="00375BC8" w:rsidRDefault="00375BC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end-to-end ecosystem models, zooplankton act as a bridge between biogeochemistry and higher trophic levels (HTLs; </w:t>
      </w:r>
      <w:r>
        <w:rPr>
          <w:rFonts w:ascii="Times New Roman" w:eastAsia="Times New Roman" w:hAnsi="Times New Roman" w:cs="Times New Roman"/>
          <w:sz w:val="24"/>
          <w:szCs w:val="24"/>
        </w:rPr>
        <w:fldChar w:fldCharType="begin" w:fldLock="1"/>
      </w:r>
      <w:r w:rsidR="00360034">
        <w:rPr>
          <w:rFonts w:ascii="Times New Roman" w:eastAsia="Times New Roman" w:hAnsi="Times New Roman" w:cs="Times New Roman"/>
          <w:sz w:val="24"/>
          <w:szCs w:val="24"/>
        </w:rPr>
        <w:instrText>ADDIN CSL_CITATION {"citationItems":[{"id":"ITEM-1","itemData":{"DOI":"10.1577/C09-059.1","ISSN":"1942-5120","author":[{"dropping-particle":"","family":"Rose","given":"Kenneth A.","non-dropping-particle":"","parse-names":false,"suffix":""},{"dropping-particle":"","family":"Allen","given":"J. Icarus","non-dropping-particle":"","parse-names":false,"suffix":""},{"dropping-particle":"","family":"Artioli","given":"Yuri","non-dropping-particle":"","parse-names":false,"suffix":""},{"dropping-particle":"","family":"Barange","given":"Manuel","non-dropping-particle":"","parse-names":false,"suffix":""},{"dropping-particle":"","family":"Blackford","given":"Jerry","non-dropping-particle":"","parse-names":false,"suffix":""},{"dropping-particle":"","family":"Carlotti","given":"François","non-dropping-particle":"","parse-names":false,"suffix":""},{"dropping-particle":"","family":"Cropp","given":"Roger","non-dropping-particle":"","parse-names":false,"suffix":""},{"dropping-particle":"","family":"Daewel","given":"Ute","non-dropping-particle":"","parse-names":false,"suffix":""},{"dropping-particle":"","family":"Edwards","given":"Karen","non-dropping-particle":"","parse-names":false,"suffix":""},{"dropping-particle":"","family":"Flynn","given":"Kevin","non-dropping-particle":"","parse-names":false,"suffix":""},{"dropping-particle":"","family":"Hill","given":"Simeon L.","non-dropping-particle":"","parse-names":false,"suffix":""},{"dropping-particle":"","family":"HilleRisLambers","given":"Reinier","non-dropping-particle":"","parse-names":false,"suffix":""},{"dropping-particle":"","family":"Huse","given":"Geir","non-dropping-particle":"","parse-names":false,"suffix":""},{"dropping-particle":"","family":"Mackinson","given":"Steven","non-dropping-particle":"","parse-names":false,"suffix":""},{"dropping-particle":"","family":"Megrey","given":"Bernard","non-dropping-particle":"","parse-names":false,"suffix":""},{"dropping-particle":"","family":"Moll","given":"Andreas","non-dropping-particle":"","parse-names":false,"suffix":""},{"dropping-particle":"","family":"Rivkin","given":"Richard","non-dropping-particle":"","parse-names":false,"suffix":""},{"dropping-particle":"","family":"Salihoglu","given":"Baris","non-dropping-particle":"","parse-names":false,"suffix":""},{"dropping-particle":"","family":"Schrum","given":"Corinna","non-dropping-particle":"","parse-names":false,"suffix":""},{"dropping-particle":"","family":"Shannon","given":"Lynne","non-dropping-particle":"","parse-names":false,"suffix":""},{"dropping-particle":"","family":"Shin","given":"Yunne-Jai","non-dropping-particle":"","parse-names":false,"suffix":""},{"dropping-particle":"","family":"Smith","given":"S. Lan","non-dropping-particle":"","parse-names":false,"suffix":""},{"dropping-particle":"","family":"Smith","given":"Chris","non-dropping-particle":"","parse-names":false,"suffix":""},{"dropping-particle":"","family":"Solidoro","given":"Cosimo","non-dropping-particle":"","parse-names":false,"suffix":""},{"dropping-particle":"","family":"John","given":"Michael","non-dropping-particle":"St.","parse-names":false,"suffix":""},{"dropping-particle":"","family":"Zhou","given":"Meng","non-dropping-particle":"","parse-names":false,"suffix":""}],"container-title":"Marine and Coastal Fisheries","id":"ITEM-1","issue":"1","issued":{"date-parts":[["2010","1"]]},"page":"115-130","title":"End-To-End Models for the Analysis of Marine Ecosystems: Challenges, Issues, and Next Steps","type":"article-journal","volume":"2"},"uris":["http://www.mendeley.com/documents/?uuid=c0cb1fca-57ba-48b5-9cff-24c89ef269cc"]}],"mendeley":{"formattedCitation":"(Rose et al., 2010)","manualFormatting":"Rose et al., 2010)","plainTextFormattedCitation":"(Rose et al., 2010)","previouslyFormattedCitation":"(Rose et al., 2010)"},"properties":{"noteIndex":0},"schema":"https://github.com/citation-style-language/schema/raw/master/csl-citation.json"}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375BC8">
        <w:rPr>
          <w:rFonts w:ascii="Times New Roman" w:eastAsia="Times New Roman" w:hAnsi="Times New Roman" w:cs="Times New Roman"/>
          <w:noProof/>
          <w:sz w:val="24"/>
          <w:szCs w:val="24"/>
        </w:rPr>
        <w:t>Rose et al., 2010)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allowing two-way feedbacks between HTLs and zooplankton can be essential for obtaining </w:t>
      </w:r>
      <w:r w:rsidR="00360034">
        <w:rPr>
          <w:rFonts w:ascii="Times New Roman" w:eastAsia="Times New Roman" w:hAnsi="Times New Roman" w:cs="Times New Roman"/>
          <w:sz w:val="24"/>
          <w:szCs w:val="24"/>
        </w:rPr>
        <w:t>realistic</w:t>
      </w:r>
      <w:r>
        <w:rPr>
          <w:rFonts w:ascii="Times New Roman" w:eastAsia="Times New Roman" w:hAnsi="Times New Roman" w:cs="Times New Roman"/>
          <w:sz w:val="24"/>
          <w:szCs w:val="24"/>
        </w:rPr>
        <w:t xml:space="preserve"> HTL</w:t>
      </w:r>
      <w:r w:rsidR="003600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population dynamics</w:t>
      </w:r>
      <w:r w:rsidR="00360034">
        <w:rPr>
          <w:rFonts w:ascii="Times New Roman" w:eastAsia="Times New Roman" w:hAnsi="Times New Roman" w:cs="Times New Roman"/>
          <w:sz w:val="24"/>
          <w:szCs w:val="24"/>
        </w:rPr>
        <w:t xml:space="preserve"> </w:t>
      </w:r>
      <w:r w:rsidR="00360034">
        <w:rPr>
          <w:rFonts w:ascii="Times New Roman" w:eastAsia="Times New Roman" w:hAnsi="Times New Roman" w:cs="Times New Roman"/>
          <w:sz w:val="24"/>
          <w:szCs w:val="24"/>
        </w:rPr>
        <w:fldChar w:fldCharType="begin" w:fldLock="1"/>
      </w:r>
      <w:r w:rsidR="00D3630A">
        <w:rPr>
          <w:rFonts w:ascii="Times New Roman" w:eastAsia="Times New Roman" w:hAnsi="Times New Roman" w:cs="Times New Roman"/>
          <w:sz w:val="24"/>
          <w:szCs w:val="24"/>
        </w:rPr>
        <w:instrText>ADDIN CSL_CITATION {"citationItems":[{"id":"ITEM-1","itemData":{"DOI":"10.1016/j.ecolmodel.2009.08.016","ISSN":"03043800","author":[{"dropping-particle":"","family":"Travers","given":"M.","non-dropping-particle":"","parse-names":false,"suffix":""},{"dropping-particle":"","family":"Shin","given":"Y.-J.","non-dropping-particle":"","parse-names":false,"suffix":""},{"dropping-particle":"","family":"Jennings","given":"S.","non-dropping-particle":"","parse-names":false,"suffix":""},{"dropping-particle":"","family":"Machu","given":"E.","non-dropping-particle":"","parse-names":false,"suffix":""},{"dropping-particle":"","family":"Huggett","given":"J.A.","non-dropping-particle":"","parse-names":false,"suffix":""},{"dropping-particle":"","family":"Field","given":"J.G.","non-dropping-particle":"","parse-names":false,"suffix":""},{"dropping-particle":"","family":"Cury","given":"P.M.","non-dropping-particle":"","parse-names":false,"suffix":""}],"container-title":"Ecological Modelling","id":"ITEM-1","issue":"21","issued":{"date-parts":[["2009","11"]]},"page":"3089-3099","title":"Two-way coupling versus one-way forcing of plankton and fish models to predict ecosystem changes in the Benguela","type":"article-journal","volume":"220"},"uris":["http://www.mendeley.com/documents/?uuid=cab467dd-5de8-4ede-b26e-72037f713d56"]},{"id":"ITEM-2","itemData":{"DOI":"10.1016/j.pocean.2014.04.024","ISSN":"00796611","author":[{"dropping-particle":"","family":"Holt","given":"Jason","non-dropping-particle":"","parse-names":false,"suffix":""},{"dropping-particle":"","family":"Icarus Allen","given":"J.","non-dropping-particle":"","parse-names":false,"suffix":""},{"dropping-particle":"","family":"Anderson","given":"Thomas R.","non-dropping-particle":"","parse-names":false,"suffix":""},{"dropping-particle":"","family":"Brewin","given":"Robert","non-dropping-particle":"","parse-names":false,"suffix":""},{"dropping-particle":"","family":"Butenschön","given":"Momme","non-dropping-particle":"","parse-names":false,"suffix":""},{"dropping-particle":"","family":"Harle","given":"James","non-dropping-particle":"","parse-names":false,"suffix":""},{"dropping-particle":"","family":"Huse","given":"Geir","non-dropping-particle":"","parse-names":false,"suffix":""},{"dropping-particle":"","family":"Lehodey","given":"Patrick","non-dropping-particle":"","parse-names":false,"suffix":""},{"dropping-particle":"","family":"Lindemann","given":"Christian","non-dropping-particle":"","parse-names":false,"suffix":""},{"dropping-particle":"","family":"Memery","given":"Laurent","non-dropping-particle":"","parse-names":false,"suffix":""},{"dropping-particle":"","family":"Salihoglu","given":"Baris","non-dropping-particle":"","parse-names":false,"suffix":""},{"dropping-particle":"","family":"Senina","given":"Inna","non-dropping-particle":"","parse-names":false,"suffix":""},{"dropping-particle":"","family":"Yool","given":"Andrew","non-dropping-particle":"","parse-names":false,"suffix":""}],"container-title":"Progress in Oceanography","id":"ITEM-2","issued":{"date-parts":[["2014","12"]]},"page":"285-313","title":"Challenges in integrative approaches to modelling the marine ecosystems of the North Atlantic: Physics to fish and coasts to ocean","type":"article-journal","volume":"129"},"uris":["http://www.mendeley.com/documents/?uuid=22637dd8-74b6-4c64-85a4-9498cd59e80d"]}],"mendeley":{"formattedCitation":"(Holt et al., 2014; Travers et al., 2009)","plainTextFormattedCitation":"(Holt et al., 2014; Travers et al., 2009)","previouslyFormattedCitation":"(Holt et al., 2014; Travers et al., 2009)"},"properties":{"noteIndex":0},"schema":"https://github.com/citation-style-language/schema/raw/master/csl-citation.json"}</w:instrText>
      </w:r>
      <w:r w:rsidR="00360034">
        <w:rPr>
          <w:rFonts w:ascii="Times New Roman" w:eastAsia="Times New Roman" w:hAnsi="Times New Roman" w:cs="Times New Roman"/>
          <w:sz w:val="24"/>
          <w:szCs w:val="24"/>
        </w:rPr>
        <w:fldChar w:fldCharType="separate"/>
      </w:r>
      <w:r w:rsidR="008C2FA5" w:rsidRPr="008C2FA5">
        <w:rPr>
          <w:rFonts w:ascii="Times New Roman" w:eastAsia="Times New Roman" w:hAnsi="Times New Roman" w:cs="Times New Roman"/>
          <w:noProof/>
          <w:sz w:val="24"/>
          <w:szCs w:val="24"/>
        </w:rPr>
        <w:t>(Holt et al., 2014; Travers et al., 2009)</w:t>
      </w:r>
      <w:r w:rsidR="00360034">
        <w:rPr>
          <w:rFonts w:ascii="Times New Roman" w:eastAsia="Times New Roman" w:hAnsi="Times New Roman" w:cs="Times New Roman"/>
          <w:sz w:val="24"/>
          <w:szCs w:val="24"/>
        </w:rPr>
        <w:fldChar w:fldCharType="end"/>
      </w:r>
      <w:r w:rsidR="00360034">
        <w:rPr>
          <w:rFonts w:ascii="Times New Roman" w:eastAsia="Times New Roman" w:hAnsi="Times New Roman" w:cs="Times New Roman"/>
          <w:sz w:val="24"/>
          <w:szCs w:val="24"/>
        </w:rPr>
        <w:t xml:space="preserve">. Atlantis models </w:t>
      </w:r>
      <w:r w:rsidR="008C2FA5">
        <w:rPr>
          <w:rFonts w:ascii="Times New Roman" w:eastAsia="Times New Roman" w:hAnsi="Times New Roman" w:cs="Times New Roman"/>
          <w:sz w:val="24"/>
          <w:szCs w:val="24"/>
        </w:rPr>
        <w:t xml:space="preserve">typically </w:t>
      </w:r>
      <w:r w:rsidR="00360034">
        <w:rPr>
          <w:rFonts w:ascii="Times New Roman" w:eastAsia="Times New Roman" w:hAnsi="Times New Roman" w:cs="Times New Roman"/>
          <w:sz w:val="24"/>
          <w:szCs w:val="24"/>
        </w:rPr>
        <w:t>simulate all LTL dynamics including the underlying biogeochemistry only requiring</w:t>
      </w:r>
      <w:r w:rsidR="008C2FA5">
        <w:rPr>
          <w:rFonts w:ascii="Times New Roman" w:eastAsia="Times New Roman" w:hAnsi="Times New Roman" w:cs="Times New Roman"/>
          <w:sz w:val="24"/>
          <w:szCs w:val="24"/>
        </w:rPr>
        <w:t xml:space="preserve"> physical forcing </w:t>
      </w:r>
      <w:r w:rsidR="008C2FA5">
        <w:rPr>
          <w:rFonts w:ascii="Times New Roman" w:eastAsia="Times New Roman" w:hAnsi="Times New Roman" w:cs="Times New Roman"/>
          <w:sz w:val="24"/>
          <w:szCs w:val="24"/>
        </w:rPr>
        <w:fldChar w:fldCharType="begin" w:fldLock="1"/>
      </w:r>
      <w:r w:rsidR="008C2FA5">
        <w:rPr>
          <w:rFonts w:ascii="Times New Roman" w:eastAsia="Times New Roman" w:hAnsi="Times New Roman" w:cs="Times New Roman"/>
          <w:sz w:val="24"/>
          <w:szCs w:val="24"/>
        </w:rPr>
        <w:instrText>ADDIN CSL_CITATION {"citationItems":[{"id":"ITEM-1","itemData":{"DOI":"10.1016/j.icesjms.2004.12.012","ISSN":"10543139","author":[{"dropping-particle":"","family":"Fulton","given":"E","non-dropping-particle":"","parse-names":false,"suffix":""},{"dropping-particle":"","family":"Smith","given":"A","non-dropping-particle":"","parse-names":false,"suffix":""},{"dropping-particle":"","family":"Punt","given":"A","non-dropping-particle":"","parse-names":false,"suffix":""}],"container-title":"ICES Journal of Marine Science","id":"ITEM-1","issue":"3","issued":{"date-parts":[["2005","5"]]},"page":"540-551","title":"Which ecological indicators can robustly detect effects of fishing?","type":"article-journal","volume":"62"},"uris":["http://www.mendeley.com/documents/?uuid=e0d6fe93-9506-48af-93be-7dd86f164cc6"]}],"mendeley":{"formattedCitation":"(Fulton et al., 2005)","plainTextFormattedCitation":"(Fulton et al., 2005)","previouslyFormattedCitation":"(Fulton et al., 2005)"},"properties":{"noteIndex":0},"schema":"https://github.com/citation-style-language/schema/raw/master/csl-citation.json"}</w:instrText>
      </w:r>
      <w:r w:rsidR="008C2FA5">
        <w:rPr>
          <w:rFonts w:ascii="Times New Roman" w:eastAsia="Times New Roman" w:hAnsi="Times New Roman" w:cs="Times New Roman"/>
          <w:sz w:val="24"/>
          <w:szCs w:val="24"/>
        </w:rPr>
        <w:fldChar w:fldCharType="separate"/>
      </w:r>
      <w:r w:rsidR="008C2FA5" w:rsidRPr="008C2FA5">
        <w:rPr>
          <w:rFonts w:ascii="Times New Roman" w:eastAsia="Times New Roman" w:hAnsi="Times New Roman" w:cs="Times New Roman"/>
          <w:noProof/>
          <w:sz w:val="24"/>
          <w:szCs w:val="24"/>
        </w:rPr>
        <w:t>(Fulton et al., 2005)</w:t>
      </w:r>
      <w:r w:rsidR="008C2FA5">
        <w:rPr>
          <w:rFonts w:ascii="Times New Roman" w:eastAsia="Times New Roman" w:hAnsi="Times New Roman" w:cs="Times New Roman"/>
          <w:sz w:val="24"/>
          <w:szCs w:val="24"/>
        </w:rPr>
        <w:fldChar w:fldCharType="end"/>
      </w:r>
      <w:r w:rsidR="008C2FA5">
        <w:rPr>
          <w:rFonts w:ascii="Times New Roman" w:eastAsia="Times New Roman" w:hAnsi="Times New Roman" w:cs="Times New Roman"/>
          <w:sz w:val="24"/>
          <w:szCs w:val="24"/>
        </w:rPr>
        <w:t xml:space="preserve">, </w:t>
      </w:r>
      <w:commentRangeStart w:id="135"/>
      <w:r w:rsidR="008C2FA5">
        <w:rPr>
          <w:rFonts w:ascii="Times New Roman" w:eastAsia="Times New Roman" w:hAnsi="Times New Roman" w:cs="Times New Roman"/>
          <w:sz w:val="24"/>
          <w:szCs w:val="24"/>
        </w:rPr>
        <w:t>but at the coarse resolution of Atlantis boxes</w:t>
      </w:r>
      <w:commentRangeEnd w:id="135"/>
      <w:r w:rsidR="001670E0">
        <w:rPr>
          <w:rStyle w:val="CommentReference"/>
        </w:rPr>
        <w:commentReference w:id="135"/>
      </w:r>
      <w:r w:rsidR="008C2FA5">
        <w:rPr>
          <w:rFonts w:ascii="Times New Roman" w:eastAsia="Times New Roman" w:hAnsi="Times New Roman" w:cs="Times New Roman"/>
          <w:sz w:val="24"/>
          <w:szCs w:val="24"/>
        </w:rPr>
        <w:t xml:space="preserve">. Despite NEUSv2 breaking the bidirectional feedbacks between phytoplankton and zooplankton, it retains two-way interactions between zooplankton and HTLs. </w:t>
      </w:r>
      <w:r w:rsidR="008E6D53">
        <w:rPr>
          <w:rFonts w:ascii="Times New Roman" w:eastAsia="Times New Roman" w:hAnsi="Times New Roman" w:cs="Times New Roman"/>
          <w:sz w:val="24"/>
          <w:szCs w:val="24"/>
        </w:rPr>
        <w:t>I</w:t>
      </w:r>
      <w:r w:rsidR="008C2FA5">
        <w:rPr>
          <w:rFonts w:ascii="Times New Roman" w:eastAsia="Times New Roman" w:hAnsi="Times New Roman" w:cs="Times New Roman"/>
          <w:sz w:val="24"/>
          <w:szCs w:val="24"/>
        </w:rPr>
        <w:t xml:space="preserve">ntegrating </w:t>
      </w:r>
      <w:r w:rsidR="008E6D53">
        <w:rPr>
          <w:rFonts w:ascii="Times New Roman" w:eastAsia="Times New Roman" w:hAnsi="Times New Roman" w:cs="Times New Roman"/>
          <w:sz w:val="24"/>
          <w:szCs w:val="24"/>
        </w:rPr>
        <w:t xml:space="preserve">the higher resolution </w:t>
      </w:r>
      <w:del w:id="136" w:author="Kimberly Hyde (ACL)" w:date="2022-04-22T16:09:00Z">
        <w:r w:rsidR="008E6D53" w:rsidDel="001670E0">
          <w:rPr>
            <w:rFonts w:ascii="Times New Roman" w:eastAsia="Times New Roman" w:hAnsi="Times New Roman" w:cs="Times New Roman"/>
            <w:sz w:val="24"/>
            <w:szCs w:val="24"/>
          </w:rPr>
          <w:delText>Turner et al.</w:delText>
        </w:r>
      </w:del>
      <w:ins w:id="137" w:author="Kimberly Hyde (ACL)" w:date="2022-04-22T16:09:00Z">
        <w:r w:rsidR="001670E0">
          <w:rPr>
            <w:rFonts w:ascii="Times New Roman" w:eastAsia="Times New Roman" w:hAnsi="Times New Roman" w:cs="Times New Roman"/>
            <w:sz w:val="24"/>
            <w:szCs w:val="24"/>
          </w:rPr>
          <w:t>satellite</w:t>
        </w:r>
      </w:ins>
      <w:r w:rsidR="008E6D53">
        <w:rPr>
          <w:rFonts w:ascii="Times New Roman" w:eastAsia="Times New Roman" w:hAnsi="Times New Roman" w:cs="Times New Roman"/>
          <w:sz w:val="24"/>
          <w:szCs w:val="24"/>
        </w:rPr>
        <w:t xml:space="preserve"> product</w:t>
      </w:r>
      <w:ins w:id="138" w:author="Kimberly Hyde (ACL)" w:date="2022-04-22T16:09:00Z">
        <w:r w:rsidR="001670E0">
          <w:rPr>
            <w:rFonts w:ascii="Times New Roman" w:eastAsia="Times New Roman" w:hAnsi="Times New Roman" w:cs="Times New Roman"/>
            <w:sz w:val="24"/>
            <w:szCs w:val="24"/>
          </w:rPr>
          <w:t>s</w:t>
        </w:r>
      </w:ins>
      <w:r w:rsidR="008E6D53">
        <w:rPr>
          <w:rFonts w:ascii="Times New Roman" w:eastAsia="Times New Roman" w:hAnsi="Times New Roman" w:cs="Times New Roman"/>
          <w:sz w:val="24"/>
          <w:szCs w:val="24"/>
        </w:rPr>
        <w:t xml:space="preserve"> instead of using Atlantis’ traditional primary producer dynamics, provides N</w:t>
      </w:r>
      <w:r w:rsidR="008C2FA5">
        <w:rPr>
          <w:rFonts w:ascii="Times New Roman" w:eastAsia="Times New Roman" w:hAnsi="Times New Roman" w:cs="Times New Roman"/>
          <w:sz w:val="24"/>
          <w:szCs w:val="24"/>
        </w:rPr>
        <w:t>EUS</w:t>
      </w:r>
      <w:r w:rsidR="008E6D53">
        <w:rPr>
          <w:rFonts w:ascii="Times New Roman" w:eastAsia="Times New Roman" w:hAnsi="Times New Roman" w:cs="Times New Roman"/>
          <w:sz w:val="24"/>
          <w:szCs w:val="24"/>
        </w:rPr>
        <w:t xml:space="preserve">v2 with information on smaller-scale phytoplankton processes (i.e. coastal and upwelling effects) as well as drives seasonality in LTL processes at the expense of phytoplankton-zooplankton coupling. Given that that the ultimate objective of NEUSv2 is to inform HTL resource management, this tradeoff </w:t>
      </w:r>
      <w:r w:rsidR="00971F39">
        <w:rPr>
          <w:rFonts w:ascii="Times New Roman" w:eastAsia="Times New Roman" w:hAnsi="Times New Roman" w:cs="Times New Roman"/>
          <w:sz w:val="24"/>
          <w:szCs w:val="24"/>
        </w:rPr>
        <w:t>does not reduce the applicability of NEUS</w:t>
      </w:r>
      <w:r w:rsidR="00D3630A">
        <w:rPr>
          <w:rFonts w:ascii="Times New Roman" w:eastAsia="Times New Roman" w:hAnsi="Times New Roman" w:cs="Times New Roman"/>
          <w:sz w:val="24"/>
          <w:szCs w:val="24"/>
        </w:rPr>
        <w:t>v2</w:t>
      </w:r>
      <w:r w:rsidR="008E6D53">
        <w:rPr>
          <w:rFonts w:ascii="Times New Roman" w:eastAsia="Times New Roman" w:hAnsi="Times New Roman" w:cs="Times New Roman"/>
          <w:sz w:val="24"/>
          <w:szCs w:val="24"/>
        </w:rPr>
        <w:t>.</w:t>
      </w:r>
    </w:p>
    <w:p w14:paraId="00000169" w14:textId="758C742C" w:rsidR="00921C02" w:rsidRDefault="00D3630A">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one-directional phytoplankton-zooplankton interactions and </w:t>
      </w:r>
      <w:r w:rsidR="00E75778">
        <w:rPr>
          <w:rFonts w:ascii="Times New Roman" w:eastAsia="Times New Roman" w:hAnsi="Times New Roman" w:cs="Times New Roman"/>
          <w:sz w:val="24"/>
          <w:szCs w:val="24"/>
        </w:rPr>
        <w:t>data limitations, grazers in NEUSv2 rarely experience food limitation even when competition is high.</w:t>
      </w:r>
      <w:r>
        <w:rPr>
          <w:rFonts w:ascii="Times New Roman" w:eastAsia="Times New Roman" w:hAnsi="Times New Roman" w:cs="Times New Roman"/>
          <w:sz w:val="24"/>
          <w:szCs w:val="24"/>
        </w:rPr>
        <w:t xml:space="preserve"> Without careful tuning of clearance and growth rates, forced primary producers</w:t>
      </w:r>
      <w:r w:rsidR="00E75778">
        <w:rPr>
          <w:rFonts w:ascii="Times New Roman" w:eastAsia="Times New Roman" w:hAnsi="Times New Roman" w:cs="Times New Roman"/>
          <w:sz w:val="24"/>
          <w:szCs w:val="24"/>
        </w:rPr>
        <w:t xml:space="preserve"> can</w:t>
      </w:r>
      <w:r>
        <w:rPr>
          <w:rFonts w:ascii="Times New Roman" w:eastAsia="Times New Roman" w:hAnsi="Times New Roman" w:cs="Times New Roman"/>
          <w:sz w:val="24"/>
          <w:szCs w:val="24"/>
        </w:rPr>
        <w:t xml:space="preserve"> effectively</w:t>
      </w:r>
      <w:r w:rsidR="00E75778">
        <w:rPr>
          <w:rFonts w:ascii="Times New Roman" w:eastAsia="Times New Roman" w:hAnsi="Times New Roman" w:cs="Times New Roman"/>
          <w:sz w:val="24"/>
          <w:szCs w:val="24"/>
        </w:rPr>
        <w:t xml:space="preserve"> subsidize grazer production resulting in unrealistically high population biomass. </w:t>
      </w:r>
      <w:r>
        <w:rPr>
          <w:rFonts w:ascii="Times New Roman" w:eastAsia="Times New Roman" w:hAnsi="Times New Roman" w:cs="Times New Roman"/>
          <w:sz w:val="24"/>
          <w:szCs w:val="24"/>
        </w:rPr>
        <w:t>To compensate for the lack of bottom-up control on zooplankton</w:t>
      </w:r>
      <w:r w:rsidR="00E757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w:t>
      </w:r>
      <w:r w:rsidR="00E75778">
        <w:rPr>
          <w:rFonts w:ascii="Times New Roman" w:eastAsia="Times New Roman" w:hAnsi="Times New Roman" w:cs="Times New Roman"/>
          <w:sz w:val="24"/>
          <w:szCs w:val="24"/>
        </w:rPr>
        <w:t>quadratic mortality term w</w:t>
      </w:r>
      <w:r>
        <w:rPr>
          <w:rFonts w:ascii="Times New Roman" w:eastAsia="Times New Roman" w:hAnsi="Times New Roman" w:cs="Times New Roman"/>
          <w:sz w:val="24"/>
          <w:szCs w:val="24"/>
        </w:rPr>
        <w:t xml:space="preserve">as applied for all zooplankton functional groups. Quadratic mortality in zooplankton typically represents intra-guild consumption </w:t>
      </w:r>
      <w:r>
        <w:rPr>
          <w:rFonts w:ascii="Times New Roman" w:eastAsia="Times New Roman" w:hAnsi="Times New Roman" w:cs="Times New Roman"/>
          <w:sz w:val="24"/>
          <w:szCs w:val="24"/>
        </w:rPr>
        <w:fldChar w:fldCharType="begin" w:fldLock="1"/>
      </w:r>
      <w:r w:rsidR="00AC0E26">
        <w:rPr>
          <w:rFonts w:ascii="Times New Roman" w:eastAsia="Times New Roman" w:hAnsi="Times New Roman" w:cs="Times New Roman"/>
          <w:sz w:val="24"/>
          <w:szCs w:val="24"/>
        </w:rPr>
        <w:instrText>ADDIN CSL_CITATION {"citationItems":[{"id":"ITEM-1","itemData":{"DOI":"10.1016/j.pocean.2014.04.025","ISSN":"00796611","author":[{"dropping-particle":"","family":"Mitra","given":"Aditee","non-dropping-particle":"","parse-names":false,"suffix":""},{"dropping-particle":"","family":"Castellani","given":"Claudia","non-dropping-particle":"","parse-names":false,"suffix":""},{"dropping-particle":"","family":"Gentleman","given":"Wendy C.","non-dropping-particle":"","parse-names":false,"suffix":""},{"dropping-particle":"","family":"Jónasdóttir","given":"Sigrún H.","non-dropping-particle":"","parse-names":false,"suffix":""},{"dropping-particle":"","family":"Flynn","given":"Kevin J.","non-dropping-particle":"","parse-names":false,"suffix":""},{"dropping-particle":"","family":"Bode","given":"Antonio","non-dropping-particle":"","parse-names":false,"suffix":""},{"dropping-particle":"","family":"Halsband","given":"Claudia","non-dropping-particle":"","parse-names":false,"suffix":""},{"dropping-particle":"","family":"Kuhn","given":"Penelope","non-dropping-particle":"","parse-names":false,"suffix":""},{"dropping-particle":"","family":"Licandro","given":"Priscilla","non-dropping-particle":"","parse-names":false,"suffix":""},{"dropping-particle":"","family":"Agersted","given":"Mette D.","non-dropping-particle":"","parse-names":false,"suffix":""},{"dropping-particle":"","family":"Calbet","given":"Albert","non-dropping-particle":"","parse-names":false,"suffix":""},{"dropping-particle":"","family":"Lindeque","given":"Penelope K.","non-dropping-particle":"","parse-names":false,"suffix":""},{"dropping-particle":"","family":"Koppelmann","given":"Rolf","non-dropping-particle":"","parse-names":false,"suffix":""},{"dropping-particle":"","family":"Møller","given":"Eva F.","non-dropping-particle":"","parse-names":false,"suffix":""},{"dropping-particle":"","family":"Gislason","given":"Astthor","non-dropping-particle":"","parse-names":false,"suffix":""},{"dropping-particle":"","family":"Nielsen","given":"Torkel Gissel","non-dropping-particle":"","parse-names":false,"suffix":""},{"dropping-particle":"","family":"John","given":"Michael","non-dropping-particle":"St.","parse-names":false,"suffix":""}],"container-title":"Progress in Oceanography","id":"ITEM-1","issued":{"date-parts":[["2014","12"]]},"page":"176-199","title":"Bridging the gap between marine biogeochemical and fisheries sciences; configuring the zooplankton link","type":"article-journal","volume":"129"},"uris":["http://www.mendeley.com/documents/?uuid=839a191d-7c23-419a-a1ad-8c583e59cbec"]},{"id":"ITEM-2","itemData":{"DOI":"10.1023/A:1021228900786","ISSN":"00188158","abstract":"We present the first comparative study of the stage-specific patterns of mortality of Calanus and Pseudocalanus, two widely distributed genera that are representative of a relatively large-bodied, broadcast spawning calanoid copepod and a relatively small-bodied, egg-brooding calanoid. The study site is Georges Bank, a continental shelf locality in the Northwestern Atlantic with retentive circulation that renders it suitable for studies of population dynamics. Based on extensive mortality estimates from 30 cruises, we find that co-occurring Calanus finmarchicus and Pseudocalanus spp. have markedly different patterns of stage-specific mortality, the former bimodal and the latter relatively uniform with respect to developmental stage. Neither taxon exhibits a monotonic decline in mortality with developmental stage, nor are rates of mortality predictable in a useful manner by copepod body size or by ambient temperature. Young stages of the broadcast-spawning C. finmarchicus show conditional density-dependence of mortality rates, i.e. mortality rates are independent of population density when adult females are low in abundance but positively related to population density at high female abundances. This density-dependence, which is probably attributable to egg cannibalism, introduces a quadratic mortality term into population dynamic models. The egg-brooding Pseudocalanus spp., in contrast, show no evidence of density-dependent mortality. The two taxa illustrate a life history trade-off: the broadcast-spawning Calanus exhibits birth rates that are greatly elevated with respect to those of Pseudocalanus, but there is a compensatory cost in very low survivorship of the freely spawned eggs. Both the high fecundity, high mortality life history of Calanus and the low fecundity, low mortality life history of Pseudocalanus appear to have approximately equal fitness in this study site.","author":[{"dropping-particle":"","family":"Ohman","given":"Mark D.","non-dropping-particle":"","parse-names":false,"suffix":""},{"dropping-particle":"","family":"Runge","given":"Jeffrey A.","non-dropping-particle":"","parse-names":false,"suffix":""},{"dropping-particle":"","family":"Durbin","given":"Edward G.","non-dropping-particle":"","parse-names":false,"suffix":""},{"dropping-particle":"","family":"Field","given":"David B.","non-dropping-particle":"","parse-names":false,"suffix":""},{"dropping-particle":"","family":"Niehoff","given":"Barbara","non-dropping-particle":"","parse-names":false,"suffix":""}],"container-title":"Hydrobiologia","id":"ITEM-2","issued":{"date-parts":[["2002"]]},"page":"55-68","title":"On birth and death in the sea","type":"article-journal","volume":"480"},"uris":["http://www.mendeley.com/documents/?uuid=26ecaf18-b6dc-4d4e-a3b9-6c13ea305e46"]}],"mendeley":{"formattedCitation":"(Mitra et al., 2014; Ohman et al., 2002)","plainTextFormattedCitation":"(Mitra et al., 2014; Ohman et al., 2002)","previouslyFormattedCitation":"(Mitra et al., 2014; Ohman et al., 2002)"},"properties":{"noteIndex":0},"schema":"https://github.com/citation-style-language/schema/raw/master/csl-citation.json"}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D3630A">
        <w:rPr>
          <w:rFonts w:ascii="Times New Roman" w:eastAsia="Times New Roman" w:hAnsi="Times New Roman" w:cs="Times New Roman"/>
          <w:noProof/>
          <w:sz w:val="24"/>
          <w:szCs w:val="24"/>
        </w:rPr>
        <w:t>(Mitra et al., 2014; Ohman et al., 2002)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but also </w:t>
      </w:r>
      <w:r w:rsidR="00E75778">
        <w:rPr>
          <w:rFonts w:ascii="Times New Roman" w:eastAsia="Times New Roman" w:hAnsi="Times New Roman" w:cs="Times New Roman"/>
          <w:sz w:val="24"/>
          <w:szCs w:val="24"/>
        </w:rPr>
        <w:t xml:space="preserve">acts as a top-down control on </w:t>
      </w:r>
      <w:r>
        <w:rPr>
          <w:rFonts w:ascii="Times New Roman" w:eastAsia="Times New Roman" w:hAnsi="Times New Roman" w:cs="Times New Roman"/>
          <w:sz w:val="24"/>
          <w:szCs w:val="24"/>
        </w:rPr>
        <w:t>zooplankton</w:t>
      </w:r>
      <w:r w:rsidR="00E75778">
        <w:rPr>
          <w:rFonts w:ascii="Times New Roman" w:eastAsia="Times New Roman" w:hAnsi="Times New Roman" w:cs="Times New Roman"/>
          <w:sz w:val="24"/>
          <w:szCs w:val="24"/>
        </w:rPr>
        <w:t xml:space="preserve"> biomass</w:t>
      </w:r>
      <w:r>
        <w:rPr>
          <w:rFonts w:ascii="Times New Roman" w:eastAsia="Times New Roman" w:hAnsi="Times New Roman" w:cs="Times New Roman"/>
          <w:sz w:val="24"/>
          <w:szCs w:val="24"/>
        </w:rPr>
        <w:t xml:space="preserve"> and ultimately grazing</w:t>
      </w:r>
      <w:r w:rsidR="00E75778">
        <w:rPr>
          <w:rFonts w:ascii="Times New Roman" w:eastAsia="Times New Roman" w:hAnsi="Times New Roman" w:cs="Times New Roman"/>
          <w:sz w:val="24"/>
          <w:szCs w:val="24"/>
        </w:rPr>
        <w:t xml:space="preserve">. </w:t>
      </w:r>
      <w:sdt>
        <w:sdtPr>
          <w:tag w:val="goog_rdk_41"/>
          <w:id w:val="1920436153"/>
        </w:sdtPr>
        <w:sdtContent>
          <w:commentRangeStart w:id="139"/>
        </w:sdtContent>
      </w:sdt>
      <w:sdt>
        <w:sdtPr>
          <w:tag w:val="goog_rdk_42"/>
          <w:id w:val="407274532"/>
        </w:sdtPr>
        <w:sdtContent>
          <w:commentRangeStart w:id="140"/>
        </w:sdtContent>
      </w:sdt>
      <w:r w:rsidR="00E75778">
        <w:rPr>
          <w:rFonts w:ascii="Times New Roman" w:eastAsia="Times New Roman" w:hAnsi="Times New Roman" w:cs="Times New Roman"/>
          <w:sz w:val="24"/>
          <w:szCs w:val="24"/>
        </w:rPr>
        <w:t>The result was more stable biomass time series with the tradeoff of potentially losing some responsiveness to bottom-up signals (Kearney et al., 2013).</w:t>
      </w:r>
      <w:commentRangeEnd w:id="139"/>
      <w:r w:rsidR="00E75778">
        <w:commentReference w:id="139"/>
      </w:r>
      <w:commentRangeEnd w:id="140"/>
      <w:r w:rsidR="00E75778">
        <w:commentReference w:id="140"/>
      </w:r>
    </w:p>
    <w:p w14:paraId="0000016A" w14:textId="18EAC547" w:rsidR="00921C02" w:rsidRDefault="00E75778">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Though top-down controls are built into </w:t>
      </w:r>
      <w:r w:rsidR="00D3630A">
        <w:rPr>
          <w:rFonts w:ascii="Times New Roman" w:eastAsia="Times New Roman" w:hAnsi="Times New Roman" w:cs="Times New Roman"/>
          <w:sz w:val="24"/>
          <w:szCs w:val="24"/>
        </w:rPr>
        <w:t xml:space="preserve">the </w:t>
      </w:r>
      <w:del w:id="141" w:author="Kimberly Hyde (ACL)" w:date="2022-04-22T16:10:00Z">
        <w:r w:rsidR="00D3630A" w:rsidDel="001670E0">
          <w:rPr>
            <w:rFonts w:ascii="Times New Roman" w:eastAsia="Times New Roman" w:hAnsi="Times New Roman" w:cs="Times New Roman"/>
            <w:sz w:val="24"/>
            <w:szCs w:val="24"/>
          </w:rPr>
          <w:delText>Turner et al.</w:delText>
        </w:r>
      </w:del>
      <w:ins w:id="142" w:author="Kimberly Hyde (ACL)" w:date="2022-04-22T16:10:00Z">
        <w:r w:rsidR="001670E0">
          <w:rPr>
            <w:rFonts w:ascii="Times New Roman" w:eastAsia="Times New Roman" w:hAnsi="Times New Roman" w:cs="Times New Roman"/>
            <w:sz w:val="24"/>
            <w:szCs w:val="24"/>
          </w:rPr>
          <w:t>phytoplankton</w:t>
        </w:r>
      </w:ins>
      <w:r>
        <w:rPr>
          <w:rFonts w:ascii="Times New Roman" w:eastAsia="Times New Roman" w:hAnsi="Times New Roman" w:cs="Times New Roman"/>
          <w:sz w:val="24"/>
          <w:szCs w:val="24"/>
        </w:rPr>
        <w:t xml:space="preserve"> forcing, they are independent from NEUSv2 dynamics. </w:t>
      </w:r>
      <w:r w:rsidR="00246A46">
        <w:rPr>
          <w:rFonts w:ascii="Times New Roman" w:eastAsia="Times New Roman" w:hAnsi="Times New Roman" w:cs="Times New Roman"/>
          <w:sz w:val="24"/>
          <w:szCs w:val="24"/>
        </w:rPr>
        <w:t xml:space="preserve">This works well for an </w:t>
      </w:r>
      <w:r>
        <w:rPr>
          <w:rFonts w:ascii="Times New Roman" w:eastAsia="Times New Roman" w:hAnsi="Times New Roman" w:cs="Times New Roman"/>
          <w:sz w:val="24"/>
          <w:szCs w:val="24"/>
        </w:rPr>
        <w:t xml:space="preserve">Atlantis hindcast, </w:t>
      </w:r>
      <w:r w:rsidR="00246A46">
        <w:rPr>
          <w:rFonts w:ascii="Times New Roman" w:eastAsia="Times New Roman" w:hAnsi="Times New Roman" w:cs="Times New Roman"/>
          <w:sz w:val="24"/>
          <w:szCs w:val="24"/>
        </w:rPr>
        <w:t>as the</w:t>
      </w:r>
      <w:r>
        <w:rPr>
          <w:rFonts w:ascii="Times New Roman" w:eastAsia="Times New Roman" w:hAnsi="Times New Roman" w:cs="Times New Roman"/>
          <w:sz w:val="24"/>
          <w:szCs w:val="24"/>
        </w:rPr>
        <w:t xml:space="preserve"> forced phytoplankton act </w:t>
      </w:r>
      <w:r>
        <w:rPr>
          <w:rFonts w:ascii="Times New Roman" w:eastAsia="Times New Roman" w:hAnsi="Times New Roman" w:cs="Times New Roman"/>
          <w:sz w:val="24"/>
          <w:szCs w:val="24"/>
        </w:rPr>
        <w:lastRenderedPageBreak/>
        <w:t>as a h</w:t>
      </w:r>
      <w:r w:rsidR="00246A46">
        <w:rPr>
          <w:rFonts w:ascii="Times New Roman" w:eastAsia="Times New Roman" w:hAnsi="Times New Roman" w:cs="Times New Roman"/>
          <w:sz w:val="24"/>
          <w:szCs w:val="24"/>
        </w:rPr>
        <w:t>istorical driver for the system. However,</w:t>
      </w:r>
      <w:r>
        <w:rPr>
          <w:rFonts w:ascii="Times New Roman" w:eastAsia="Times New Roman" w:hAnsi="Times New Roman" w:cs="Times New Roman"/>
          <w:sz w:val="24"/>
          <w:szCs w:val="24"/>
        </w:rPr>
        <w:t xml:space="preserve"> if the model was run as a projection,</w:t>
      </w:r>
      <w:r w:rsidR="00BC40FE">
        <w:rPr>
          <w:rFonts w:ascii="Times New Roman" w:eastAsia="Times New Roman" w:hAnsi="Times New Roman" w:cs="Times New Roman"/>
          <w:sz w:val="24"/>
          <w:szCs w:val="24"/>
        </w:rPr>
        <w:t xml:space="preserve"> different phytoplankton forcing sources would need to be incorporated past the present day</w:t>
      </w:r>
      <w:r>
        <w:rPr>
          <w:rFonts w:ascii="Times New Roman" w:eastAsia="Times New Roman" w:hAnsi="Times New Roman" w:cs="Times New Roman"/>
          <w:sz w:val="24"/>
          <w:szCs w:val="24"/>
        </w:rPr>
        <w:t xml:space="preserve">. </w:t>
      </w:r>
      <w:r w:rsidR="00BC40FE">
        <w:rPr>
          <w:rFonts w:ascii="Times New Roman" w:eastAsia="Times New Roman" w:hAnsi="Times New Roman" w:cs="Times New Roman"/>
          <w:sz w:val="24"/>
          <w:szCs w:val="24"/>
        </w:rPr>
        <w:t>In this case</w:t>
      </w:r>
      <w:r w:rsidR="00246A46">
        <w:rPr>
          <w:rFonts w:ascii="Times New Roman" w:eastAsia="Times New Roman" w:hAnsi="Times New Roman" w:cs="Times New Roman"/>
          <w:sz w:val="24"/>
          <w:szCs w:val="24"/>
        </w:rPr>
        <w:t>, NEUSv2 would have to be coupled to a</w:t>
      </w:r>
      <w:r>
        <w:rPr>
          <w:rFonts w:ascii="Times New Roman" w:eastAsia="Times New Roman" w:hAnsi="Times New Roman" w:cs="Times New Roman"/>
          <w:sz w:val="24"/>
          <w:szCs w:val="24"/>
        </w:rPr>
        <w:t xml:space="preserve"> comparable regional biogeochemical model projection</w:t>
      </w:r>
      <w:r w:rsidR="007849B7">
        <w:rPr>
          <w:rFonts w:ascii="Times New Roman" w:eastAsia="Times New Roman" w:hAnsi="Times New Roman" w:cs="Times New Roman"/>
          <w:sz w:val="24"/>
          <w:szCs w:val="24"/>
        </w:rPr>
        <w:t xml:space="preserve"> </w:t>
      </w:r>
      <w:r w:rsidR="007849B7">
        <w:rPr>
          <w:rFonts w:ascii="Times New Roman" w:eastAsia="Times New Roman" w:hAnsi="Times New Roman" w:cs="Times New Roman"/>
          <w:sz w:val="24"/>
          <w:szCs w:val="24"/>
        </w:rPr>
        <w:fldChar w:fldCharType="begin" w:fldLock="1"/>
      </w:r>
      <w:r w:rsidR="00B43E0A">
        <w:rPr>
          <w:rFonts w:ascii="Times New Roman" w:eastAsia="Times New Roman" w:hAnsi="Times New Roman" w:cs="Times New Roman"/>
          <w:sz w:val="24"/>
          <w:szCs w:val="24"/>
        </w:rPr>
        <w:instrText>ADDIN CSL_CITATION {"citationItems":[{"id":"ITEM-1","itemData":{"DOI":"10.1093/icesjms/fsab100","ISSN":"1054-3139","abstract":"Efforts to manage living marine resources (LMRs) under climate change need projections of future ocean conditions, yet most global climate models (GCMs) poorly represent critical coastal habitats. GCM utility for LMR applications will increase with higher spatial resolution but obstacles including computational and data storage costs, obstinate regional biases, and formulations prioritizing global robustness over regional skill will persist. Downscaling can help address GCM limitations, but significant improvements are needed to robustly support LMR science and management. We synthesize past ocean downscaling efforts to suggest a protocol to achieve this goal. The protocol emphasizes LMR-driven design to ensure delivery of decision-relevant information. It prioritizes ensembles of downscaled projections spanning the range of ocean futures with durations long enough to capture climate change signals. This demands judicious resolution refinement, with pragmatic consideration for LMR-essential ocean features superseding theoretical investigation. Statistical downscaling can complement dynamical approaches in building these ensembles. Inconsistent use of bias correction indicates a need for objective best practices. Application of the suggested protocol should yield regional ocean projections that, with effective dissemination and translation to decision-relevant analytics, can robustly support LMR science and management under climate change.","author":[{"dropping-particle":"","family":"Drenkard","given":"Elizabeth J","non-dropping-particle":"","parse-names":false,"suffix":""},{"dropping-particle":"","family":"Stock","given":"Charles","non-dropping-particle":"","parse-names":false,"suffix":""},{"dropping-particle":"","family":"Ross","given":"Andrew C","non-dropping-particle":"","parse-names":false,"suffix":""},{"dropping-particle":"","family":"Dixon","given":"Keith W","non-dropping-particle":"","parse-names":false,"suffix":""},{"dropping-particle":"","family":"Adcroft","given":"Alistair","non-dropping-particle":"","parse-names":false,"suffix":""},{"dropping-particle":"","family":"Alexander","given":"Michael","non-dropping-particle":"","parse-names":false,"suffix":""},{"dropping-particle":"","family":"Balaji","given":"Venkatramani","non-dropping-particle":"","parse-names":false,"suffix":""},{"dropping-particle":"","family":"Bograd","given":"Steven J","non-dropping-particle":"","parse-names":false,"suffix":""},{"dropping-particle":"","family":"Butenschön","given":"Momme","non-dropping-particle":"","parse-names":false,"suffix":""},{"dropping-particle":"","family":"Cheng","given":"Wei","non-dropping-particle":"","parse-names":false,"suffix":""},{"dropping-particle":"","family":"Curchitser","given":"Enrique","non-dropping-particle":"","parse-names":false,"suffix":""},{"dropping-particle":"Di","family":"Lorenzo","given":"Emanuele","non-dropping-particle":"","parse-names":false,"suffix":""},{"dropping-particle":"","family":"Dussin","given":"Raphael","non-dropping-particle":"","parse-names":false,"suffix":""},{"dropping-particle":"","family":"Haynie","given":"Alan C","non-dropping-particle":"","parse-names":false,"suffix":""},{"dropping-particle":"","family":"Harrison","given":"Matthew","non-dropping-particle":"","parse-names":false,"suffix":""},{"dropping-particle":"","family":"Hermann","given":"Albert","non-dropping-particle":"","parse-names":false,"suffix":""},{"dropping-particle":"","family":"Hollowed","given":"Anne","non-dropping-particle":"","parse-names":false,"suffix":""},{"dropping-particle":"","family":"Holsman","given":"Kirstin","non-dropping-particle":"","parse-names":false,"suffix":""},{"dropping-particle":"","family":"Holt","given":"Jason","non-dropping-particle":"","parse-names":false,"suffix":""},{"dropping-particle":"","family":"Jacox","given":"Michael G","non-dropping-particle":"","parse-names":false,"suffix":""},{"dropping-particle":"","family":"Jang","given":"Chan Joo","non-dropping-particle":"","parse-names":false,"suffix":""},{"dropping-particle":"","family":"Kearney","given":"Kelly A","non-dropping-particle":"","parse-names":false,"suffix":""},{"dropping-particle":"","family":"Muhling","given":"Barbara A","non-dropping-particle":"","parse-names":false,"suffix":""},{"dropping-particle":"","family":"Buil","given":"Mercedes Pozo","non-dropping-particle":"","parse-names":false,"suffix":""},{"dropping-particle":"","family":"Saba","given":"Vincent","non-dropping-particle":"","parse-names":false,"suffix":""},{"dropping-particle":"","family":"Sandø","given":"Anne Britt","non-dropping-particle":"","parse-names":false,"suffix":""},{"dropping-particle":"","family":"Tommasi","given":"Désirée","non-dropping-particle":"","parse-names":false,"suffix":""},{"dropping-particle":"","family":"Wang","given":"Muyin","non-dropping-particle":"","parse-names":false,"suffix":""}],"container-title":"ICES Journal of Marine Science","editor":[{"dropping-particle":"","family":"Hidalgo","given":"Manuel","non-dropping-particle":"","parse-names":false,"suffix":""}],"id":"ITEM-1","issue":"6","issued":{"date-parts":[["2021","9","30"]]},"page":"1969-1987","title":"Next-generation regional ocean projections for living marine resource management in a changing climate","type":"article-journal","volume":"78"},"uris":["http://www.mendeley.com/documents/?uuid=819a407a-8560-412a-b1c6-54d7dcd61f51"]}],"mendeley":{"formattedCitation":"(Drenkard et al., 2021)","plainTextFormattedCitation":"(Drenkard et al., 2021)","previouslyFormattedCitation":"(Drenkard et al., 2021)"},"properties":{"noteIndex":0},"schema":"https://github.com/citation-style-language/schema/raw/master/csl-citation.json"}</w:instrText>
      </w:r>
      <w:r w:rsidR="007849B7">
        <w:rPr>
          <w:rFonts w:ascii="Times New Roman" w:eastAsia="Times New Roman" w:hAnsi="Times New Roman" w:cs="Times New Roman"/>
          <w:sz w:val="24"/>
          <w:szCs w:val="24"/>
        </w:rPr>
        <w:fldChar w:fldCharType="separate"/>
      </w:r>
      <w:r w:rsidR="007849B7" w:rsidRPr="007849B7">
        <w:rPr>
          <w:rFonts w:ascii="Times New Roman" w:eastAsia="Times New Roman" w:hAnsi="Times New Roman" w:cs="Times New Roman"/>
          <w:noProof/>
          <w:sz w:val="24"/>
          <w:szCs w:val="24"/>
        </w:rPr>
        <w:t>(Drenkard et al., 2021)</w:t>
      </w:r>
      <w:r w:rsidR="007849B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bookmarkStart w:id="143" w:name="_GoBack"/>
      <w:bookmarkEnd w:id="143"/>
    </w:p>
    <w:p w14:paraId="0000016B"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Conclusion</w:t>
      </w:r>
    </w:p>
    <w:p w14:paraId="0000016C" w14:textId="11AA0CC6" w:rsidR="00921C02" w:rsidRDefault="00E7577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One of the major goals of NEUSv2 was to integrate existing data products in order to both ensure that critical patterns in environmental variables and primary production were captured and to build a foundation for the simulated ecosystem that would allow for comparisons to regional fisheries management and assessments. We have found that the coarse resolution of NEUSv2 adequately captures seasonal and spatial characteristics of </w:t>
      </w:r>
      <w:ins w:id="144" w:author="Vincent S. Saba" w:date="2022-04-21T19:55:00Z">
        <w:r w:rsidR="00506DE4">
          <w:rPr>
            <w:rFonts w:ascii="Times New Roman" w:eastAsia="Times New Roman" w:hAnsi="Times New Roman" w:cs="Times New Roman"/>
            <w:sz w:val="24"/>
            <w:szCs w:val="24"/>
          </w:rPr>
          <w:t xml:space="preserve">high-resolution </w:t>
        </w:r>
      </w:ins>
      <w:r>
        <w:rPr>
          <w:rFonts w:ascii="Times New Roman" w:eastAsia="Times New Roman" w:hAnsi="Times New Roman" w:cs="Times New Roman"/>
          <w:sz w:val="24"/>
          <w:szCs w:val="24"/>
        </w:rPr>
        <w:t xml:space="preserve">GLORYS12V1 temperature and salinity as well as the </w:t>
      </w:r>
      <w:ins w:id="145" w:author="Vincent S. Saba" w:date="2022-04-21T19:55:00Z">
        <w:r w:rsidR="00506DE4">
          <w:rPr>
            <w:rFonts w:ascii="Times New Roman" w:eastAsia="Times New Roman" w:hAnsi="Times New Roman" w:cs="Times New Roman"/>
            <w:sz w:val="24"/>
            <w:szCs w:val="24"/>
          </w:rPr>
          <w:t xml:space="preserve">high-resolution </w:t>
        </w:r>
      </w:ins>
      <w:r>
        <w:rPr>
          <w:rFonts w:ascii="Times New Roman" w:eastAsia="Times New Roman" w:hAnsi="Times New Roman" w:cs="Times New Roman"/>
          <w:sz w:val="24"/>
          <w:szCs w:val="24"/>
        </w:rPr>
        <w:t xml:space="preserve">ocean color derived phytoplankton size classes. This new phytoplankton forcing method allowed for a simplified bottom-up calibration strategy and drove the seasonality of the simulated ecosystem. With forced phytoplankton, NEUSv2 was capable of reproducing </w:t>
      </w:r>
      <w:r w:rsidR="00403403">
        <w:rPr>
          <w:rFonts w:ascii="Times New Roman" w:eastAsia="Times New Roman" w:hAnsi="Times New Roman" w:cs="Times New Roman"/>
          <w:sz w:val="24"/>
          <w:szCs w:val="24"/>
        </w:rPr>
        <w:t>plausible</w:t>
      </w:r>
      <w:r>
        <w:rPr>
          <w:rFonts w:ascii="Times New Roman" w:eastAsia="Times New Roman" w:hAnsi="Times New Roman" w:cs="Times New Roman"/>
          <w:sz w:val="24"/>
          <w:szCs w:val="24"/>
        </w:rPr>
        <w:t xml:space="preserve"> population sizes of zooplankton and planktivores.</w:t>
      </w:r>
      <w:r w:rsidR="00403403">
        <w:rPr>
          <w:rFonts w:ascii="Times New Roman" w:eastAsia="Times New Roman" w:hAnsi="Times New Roman" w:cs="Times New Roman"/>
          <w:sz w:val="24"/>
          <w:szCs w:val="24"/>
        </w:rPr>
        <w:t xml:space="preserve"> Despite removing the bi-directional feedback between phytoplankton and zooplankton, NEUSv2 planktivores and other HTLs were able to respond to zooplankton dynamics. </w:t>
      </w:r>
      <w:r>
        <w:rPr>
          <w:rFonts w:ascii="Times New Roman" w:eastAsia="Times New Roman" w:hAnsi="Times New Roman" w:cs="Times New Roman"/>
          <w:sz w:val="24"/>
          <w:szCs w:val="24"/>
        </w:rPr>
        <w:t>Overall, we recommend this forcing method for other Atlantis models</w:t>
      </w:r>
      <w:del w:id="146" w:author="Vincent S. Saba" w:date="2022-04-21T19:56:00Z">
        <w:r w:rsidDel="00506DE4">
          <w:rPr>
            <w:rFonts w:ascii="Times New Roman" w:eastAsia="Times New Roman" w:hAnsi="Times New Roman" w:cs="Times New Roman"/>
            <w:sz w:val="24"/>
            <w:szCs w:val="24"/>
          </w:rPr>
          <w:delText xml:space="preserve"> whose main application is for higher trophic level dynamics</w:delText>
        </w:r>
      </w:del>
      <w:r>
        <w:rPr>
          <w:rFonts w:ascii="Times New Roman" w:eastAsia="Times New Roman" w:hAnsi="Times New Roman" w:cs="Times New Roman"/>
          <w:sz w:val="24"/>
          <w:szCs w:val="24"/>
        </w:rPr>
        <w:t xml:space="preserve">. </w:t>
      </w:r>
    </w:p>
    <w:p w14:paraId="0000016D" w14:textId="3B16658D"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high model skill is required for lower trophic or nutrient processes, </w:t>
      </w:r>
      <w:r w:rsidR="00AC0E26">
        <w:rPr>
          <w:rFonts w:ascii="Times New Roman" w:eastAsia="Times New Roman" w:hAnsi="Times New Roman" w:cs="Times New Roman"/>
          <w:sz w:val="24"/>
          <w:szCs w:val="24"/>
        </w:rPr>
        <w:t xml:space="preserve">calibrating Atlantis’ internal biogeochemical processes or </w:t>
      </w:r>
      <w:r>
        <w:rPr>
          <w:rFonts w:ascii="Times New Roman" w:eastAsia="Times New Roman" w:hAnsi="Times New Roman" w:cs="Times New Roman"/>
          <w:sz w:val="24"/>
          <w:szCs w:val="24"/>
        </w:rPr>
        <w:t xml:space="preserve">coupling Atlantis </w:t>
      </w:r>
      <w:r w:rsidR="00AC0E26">
        <w:rPr>
          <w:rFonts w:ascii="Times New Roman" w:eastAsia="Times New Roman" w:hAnsi="Times New Roman" w:cs="Times New Roman"/>
          <w:sz w:val="24"/>
          <w:szCs w:val="24"/>
        </w:rPr>
        <w:t>to a nutrient</w:t>
      </w:r>
      <w:r>
        <w:rPr>
          <w:rFonts w:ascii="Times New Roman" w:eastAsia="Times New Roman" w:hAnsi="Times New Roman" w:cs="Times New Roman"/>
          <w:sz w:val="24"/>
          <w:szCs w:val="24"/>
        </w:rPr>
        <w:t xml:space="preserve">, phytoplankton, and zooplankton </w:t>
      </w:r>
      <w:r w:rsidR="00AC0E26">
        <w:rPr>
          <w:rFonts w:ascii="Times New Roman" w:eastAsia="Times New Roman" w:hAnsi="Times New Roman" w:cs="Times New Roman"/>
          <w:sz w:val="24"/>
          <w:szCs w:val="24"/>
        </w:rPr>
        <w:t>(</w:t>
      </w:r>
      <w:r>
        <w:rPr>
          <w:rFonts w:ascii="Times New Roman" w:eastAsia="Times New Roman" w:hAnsi="Times New Roman" w:cs="Times New Roman"/>
          <w:sz w:val="24"/>
          <w:szCs w:val="24"/>
        </w:rPr>
        <w:t>NPZ</w:t>
      </w:r>
      <w:r w:rsidR="00AC0E2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model may be more appropriate</w:t>
      </w:r>
      <w:r w:rsidR="00B43E0A">
        <w:rPr>
          <w:rFonts w:ascii="Times New Roman" w:eastAsia="Times New Roman" w:hAnsi="Times New Roman" w:cs="Times New Roman"/>
          <w:sz w:val="24"/>
          <w:szCs w:val="24"/>
        </w:rPr>
        <w:t xml:space="preserve"> </w:t>
      </w:r>
      <w:r w:rsidR="00B43E0A">
        <w:rPr>
          <w:rFonts w:ascii="Times New Roman" w:eastAsia="Times New Roman" w:hAnsi="Times New Roman" w:cs="Times New Roman"/>
          <w:sz w:val="24"/>
          <w:szCs w:val="24"/>
        </w:rPr>
        <w:fldChar w:fldCharType="begin" w:fldLock="1"/>
      </w:r>
      <w:r w:rsidR="00B43E0A">
        <w:rPr>
          <w:rFonts w:ascii="Times New Roman" w:eastAsia="Times New Roman" w:hAnsi="Times New Roman" w:cs="Times New Roman"/>
          <w:sz w:val="24"/>
          <w:szCs w:val="24"/>
        </w:rPr>
        <w:instrText>ADDIN CSL_CITATION {"citationItems":[{"id":"ITEM-1","itemData":{"DOI":"10.1016/j.ecolmodel.2012.04.006","ISSN":"03043800","author":[{"dropping-particle":"","family":"Kearney","given":"Kelly A.","non-dropping-particle":"","parse-names":false,"suffix":""},{"dropping-particle":"","family":"Stock","given":"Charles","non-dropping-particle":"","parse-names":false,"suffix":""},{"dropping-particle":"","family":"Aydin","given":"Kerim","non-dropping-particle":"","parse-names":false,"suffix":""},{"dropping-particle":"","family":"Sarmiento","given":"Jorge L.","non-dropping-particle":"","parse-names":false,"suffix":""}],"container-title":"Ecological Modelling","id":"ITEM-1","issued":{"date-parts":[["2012","7"]]},"page":"43-62","title":"Coupling planktonic ecosystem and fisheries food web models for a pelagic ecosystem: Description and validation for the subarctic Pacific","type":"article-journal","volume":"237-238"},"uris":["http://www.mendeley.com/documents/?uuid=3a16bfd8-f2f9-4a6f-8f9c-f01ded4e52cd"]},{"id":"ITEM-2","itemData":{"DOI":"10.1016/j.pocean.2013.07.001","ISSN":"0079-6611","author":[{"dropping-particle":"","family":"Stock","given":"Charles A","non-dropping-particle":"","parse-names":false,"suffix":""},{"dropping-particle":"","family":"Dunne","given":"John P","non-dropping-particle":"","parse-names":false,"suffix":""},{"dropping-particle":"","family":"John","given":"Jasmin G","non-dropping-particle":"","parse-names":false,"suffix":""}],"container-title":"Progress in Oceanography","id":"ITEM-2","issued":{"date-parts":[["2014"]]},"page":"1-28","publisher":"Elsevier Ltd","title":"Global-scale carbon and energy flows through the marine planktonic food web : An analysis with a coupled physical – biological model","type":"article-journal","volume":"120"},"uris":["http://www.mendeley.com/documents/?uuid=d5a659a5-c3a5-4542-ac2e-f200a8d5dc8f"]}],"mendeley":{"formattedCitation":"(Kearney et al., 2012; Stock et al., 2014)","plainTextFormattedCitation":"(Kearney et al., 2012; Stock et al., 2014)","previouslyFormattedCitation":"(Kearney et al., 2012; Stock et al., 2014)"},"properties":{"noteIndex":0},"schema":"https://github.com/citation-style-language/schema/raw/master/csl-citation.json"}</w:instrText>
      </w:r>
      <w:r w:rsidR="00B43E0A">
        <w:rPr>
          <w:rFonts w:ascii="Times New Roman" w:eastAsia="Times New Roman" w:hAnsi="Times New Roman" w:cs="Times New Roman"/>
          <w:sz w:val="24"/>
          <w:szCs w:val="24"/>
        </w:rPr>
        <w:fldChar w:fldCharType="separate"/>
      </w:r>
      <w:r w:rsidR="00B43E0A" w:rsidRPr="00B43E0A">
        <w:rPr>
          <w:rFonts w:ascii="Times New Roman" w:eastAsia="Times New Roman" w:hAnsi="Times New Roman" w:cs="Times New Roman"/>
          <w:noProof/>
          <w:sz w:val="24"/>
          <w:szCs w:val="24"/>
        </w:rPr>
        <w:t>(Kearney et al., 2012; Stock et al., 2014)</w:t>
      </w:r>
      <w:r w:rsidR="00B43E0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Atlantis’ lower trophic level </w:t>
      </w:r>
      <w:r w:rsidR="00AC0E26">
        <w:rPr>
          <w:rFonts w:ascii="Times New Roman" w:eastAsia="Times New Roman" w:hAnsi="Times New Roman" w:cs="Times New Roman"/>
          <w:sz w:val="24"/>
          <w:szCs w:val="24"/>
        </w:rPr>
        <w:t>sub-models</w:t>
      </w:r>
      <w:r>
        <w:rPr>
          <w:rFonts w:ascii="Times New Roman" w:eastAsia="Times New Roman" w:hAnsi="Times New Roman" w:cs="Times New Roman"/>
          <w:sz w:val="24"/>
          <w:szCs w:val="24"/>
        </w:rPr>
        <w:t xml:space="preserve"> are comprehensive enough to capture essential dynamics within the system </w:t>
      </w:r>
      <w:r w:rsidR="00AC0E26">
        <w:rPr>
          <w:rFonts w:ascii="Times New Roman" w:eastAsia="Times New Roman" w:hAnsi="Times New Roman" w:cs="Times New Roman"/>
          <w:sz w:val="24"/>
          <w:szCs w:val="24"/>
        </w:rPr>
        <w:fldChar w:fldCharType="begin" w:fldLock="1"/>
      </w:r>
      <w:r w:rsidR="00AC0E26">
        <w:rPr>
          <w:rFonts w:ascii="Times New Roman" w:eastAsia="Times New Roman" w:hAnsi="Times New Roman" w:cs="Times New Roman"/>
          <w:sz w:val="24"/>
          <w:szCs w:val="24"/>
        </w:rPr>
        <w:instrText>ADDIN CSL_CITATION {"citationItems":[{"id":"ITEM-1","itemData":{"DOI":"10.1016/j.icesjms.2004.12.012","ISSN":"10543139","author":[{"dropping-particle":"","family":"Fulton","given":"E","non-dropping-particle":"","parse-names":false,"suffix":""},{"dropping-particle":"","family":"Smith","given":"A","non-dropping-particle":"","parse-names":false,"suffix":""},{"dropping-particle":"","family":"Punt","given":"A","non-dropping-particle":"","parse-names":false,"suffix":""}],"container-title":"ICES Journal of Marine Science","id":"ITEM-1","issue":"3","issued":{"date-parts":[["2005","5"]]},"page":"540-551","title":"Which ecological indicators can robustly detect effects of fishing?","type":"article-journal","volume":"62"},"uris":["http://www.mendeley.com/documents/?uuid=e0d6fe93-9506-48af-93be-7dd86f164cc6"]},{"id":"ITEM-2","itemData":{"DOI":"10.1016/j.pocean.2007.08.001","ISSN":"00796611","author":[{"dropping-particle":"","family":"Travers","given":"M.","non-dropping-particle":"","parse-names":false,"suffix":""},{"dropping-particle":"","family":"Shin","given":"Y.-J.","non-dropping-particle":"","parse-names":false,"suffix":""},{"dropping-particle":"","family":"Jennings","given":"S.","non-dropping-particle":"","parse-names":false,"suffix":""},{"dropping-particle":"","family":"Cury","given":"P.","non-dropping-particle":"","parse-names":false,"suffix":""}],"container-title":"Progress in Oceanography","id":"ITEM-2","issue":"4","issued":{"date-parts":[["2007","12"]]},"page":"751-770","title":"Towards end-to-end models for investigating the effects of climate and fishing in marine ecosystems","type":"article-journal","volume":"75"},"uris":["http://www.mendeley.com/documents/?uuid=8987d240-0327-46f8-b05f-725642ef776e"]}],"mendeley":{"formattedCitation":"(Fulton et al., 2005; Travers et al., 2007)","plainTextFormattedCitation":"(Fulton et al., 2005; Travers et al., 2007)","previouslyFormattedCitation":"(Fulton et al., 2005; Travers et al., 2007)"},"properties":{"noteIndex":0},"schema":"https://github.com/citation-style-language/schema/raw/master/csl-citation.json"}</w:instrText>
      </w:r>
      <w:r w:rsidR="00AC0E26">
        <w:rPr>
          <w:rFonts w:ascii="Times New Roman" w:eastAsia="Times New Roman" w:hAnsi="Times New Roman" w:cs="Times New Roman"/>
          <w:sz w:val="24"/>
          <w:szCs w:val="24"/>
        </w:rPr>
        <w:fldChar w:fldCharType="separate"/>
      </w:r>
      <w:r w:rsidR="00AC0E26" w:rsidRPr="00AC0E26">
        <w:rPr>
          <w:rFonts w:ascii="Times New Roman" w:eastAsia="Times New Roman" w:hAnsi="Times New Roman" w:cs="Times New Roman"/>
          <w:noProof/>
          <w:sz w:val="24"/>
          <w:szCs w:val="24"/>
        </w:rPr>
        <w:t>(Fulton et al., 2005; Travers et al., 2007)</w:t>
      </w:r>
      <w:r w:rsidR="00AC0E26">
        <w:rPr>
          <w:rFonts w:ascii="Times New Roman" w:eastAsia="Times New Roman" w:hAnsi="Times New Roman" w:cs="Times New Roman"/>
          <w:sz w:val="24"/>
          <w:szCs w:val="24"/>
        </w:rPr>
        <w:fldChar w:fldCharType="end"/>
      </w:r>
      <w:r w:rsidR="00AC0E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but operate on a much coarser </w:t>
      </w:r>
      <w:r>
        <w:rPr>
          <w:rFonts w:ascii="Times New Roman" w:eastAsia="Times New Roman" w:hAnsi="Times New Roman" w:cs="Times New Roman"/>
          <w:sz w:val="24"/>
          <w:szCs w:val="24"/>
        </w:rPr>
        <w:lastRenderedPageBreak/>
        <w:t xml:space="preserve">resolution than other more specialized NPZ model products. Additionally, requirements for global parameters with a coarse resolution </w:t>
      </w:r>
      <w:r w:rsidR="00AC0E26">
        <w:rPr>
          <w:rFonts w:ascii="Times New Roman" w:eastAsia="Times New Roman" w:hAnsi="Times New Roman" w:cs="Times New Roman"/>
          <w:sz w:val="24"/>
          <w:szCs w:val="24"/>
        </w:rPr>
        <w:t xml:space="preserve">necessitate non-tactical objectives </w:t>
      </w:r>
      <w:r w:rsidR="00AC0E26">
        <w:rPr>
          <w:rFonts w:ascii="Times New Roman" w:eastAsia="Times New Roman" w:hAnsi="Times New Roman" w:cs="Times New Roman"/>
          <w:sz w:val="24"/>
          <w:szCs w:val="24"/>
        </w:rPr>
        <w:fldChar w:fldCharType="begin" w:fldLock="1"/>
      </w:r>
      <w:r w:rsidR="00AC0E26">
        <w:rPr>
          <w:rFonts w:ascii="Times New Roman" w:eastAsia="Times New Roman" w:hAnsi="Times New Roman" w:cs="Times New Roman"/>
          <w:sz w:val="24"/>
          <w:szCs w:val="24"/>
        </w:rPr>
        <w:instrText>ADDIN CSL_CITATION {"citationItems":[{"id":"ITEM-1","itemData":{"DOI":"10.1016/j.jmarsys.2009.12.012","ISSN":"09247963","author":[{"dropping-particle":"","family":"Fulton","given":"Elizabeth A.","non-dropping-particle":"","parse-names":false,"suffix":""}],"container-title":"Journal of Marine Systems","id":"ITEM-1","issue":"1-2","issued":{"date-parts":[["2010","4"]]},"page":"171-183","title":"Approaches to end-to-end ecosystem models","type":"article-journal","volume":"81"},"uris":["http://www.mendeley.com/documents/?uuid=4901ed8e-8b12-4ade-bab9-ff0dd37ec2b2"]}],"mendeley":{"formattedCitation":"(Fulton, 2010)","plainTextFormattedCitation":"(Fulton, 2010)"},"properties":{"noteIndex":0},"schema":"https://github.com/citation-style-language/schema/raw/master/csl-citation.json"}</w:instrText>
      </w:r>
      <w:r w:rsidR="00AC0E26">
        <w:rPr>
          <w:rFonts w:ascii="Times New Roman" w:eastAsia="Times New Roman" w:hAnsi="Times New Roman" w:cs="Times New Roman"/>
          <w:sz w:val="24"/>
          <w:szCs w:val="24"/>
        </w:rPr>
        <w:fldChar w:fldCharType="separate"/>
      </w:r>
      <w:r w:rsidR="00AC0E26" w:rsidRPr="00AC0E26">
        <w:rPr>
          <w:rFonts w:ascii="Times New Roman" w:eastAsia="Times New Roman" w:hAnsi="Times New Roman" w:cs="Times New Roman"/>
          <w:noProof/>
          <w:sz w:val="24"/>
          <w:szCs w:val="24"/>
        </w:rPr>
        <w:t>(Fulton, 2010)</w:t>
      </w:r>
      <w:r w:rsidR="00AC0E26">
        <w:rPr>
          <w:rFonts w:ascii="Times New Roman" w:eastAsia="Times New Roman" w:hAnsi="Times New Roman" w:cs="Times New Roman"/>
          <w:sz w:val="24"/>
          <w:szCs w:val="24"/>
        </w:rPr>
        <w:fldChar w:fldCharType="end"/>
      </w:r>
      <w:r w:rsidR="00AC0E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than </w:t>
      </w:r>
      <w:r w:rsidR="00AC0E26">
        <w:rPr>
          <w:rFonts w:ascii="Times New Roman" w:eastAsia="Times New Roman" w:hAnsi="Times New Roman" w:cs="Times New Roman"/>
          <w:sz w:val="24"/>
          <w:szCs w:val="24"/>
        </w:rPr>
        <w:t xml:space="preserve">even when </w:t>
      </w:r>
      <w:r>
        <w:rPr>
          <w:rFonts w:ascii="Times New Roman" w:eastAsia="Times New Roman" w:hAnsi="Times New Roman" w:cs="Times New Roman"/>
          <w:sz w:val="24"/>
          <w:szCs w:val="24"/>
        </w:rPr>
        <w:t xml:space="preserve">upscaling a regionally-tuned NPZ model. </w:t>
      </w:r>
      <w:r w:rsidR="00AC0E26">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orcing phytoplankton with an observation-based product </w:t>
      </w:r>
      <w:r w:rsidR="00AC0E26">
        <w:rPr>
          <w:rFonts w:ascii="Times New Roman" w:eastAsia="Times New Roman" w:hAnsi="Times New Roman" w:cs="Times New Roman"/>
          <w:sz w:val="24"/>
          <w:szCs w:val="24"/>
        </w:rPr>
        <w:t>will require additional coupling to other biogeochemical simulations to run NEUSv2 as a projection.</w:t>
      </w:r>
    </w:p>
    <w:p w14:paraId="0000016E" w14:textId="3520C096" w:rsidR="00921C02" w:rsidRDefault="00E757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additional features are needed in order for NEUSv2 to be used directly as a strategic</w:t>
      </w:r>
      <w:r w:rsidR="000205B3">
        <w:rPr>
          <w:rFonts w:ascii="Times New Roman" w:eastAsia="Times New Roman" w:hAnsi="Times New Roman" w:cs="Times New Roman"/>
          <w:sz w:val="24"/>
          <w:szCs w:val="24"/>
        </w:rPr>
        <w:t xml:space="preserve"> management tool (e.g. improve realism in </w:t>
      </w:r>
      <w:r>
        <w:rPr>
          <w:rFonts w:ascii="Times New Roman" w:eastAsia="Times New Roman" w:hAnsi="Times New Roman" w:cs="Times New Roman"/>
          <w:sz w:val="24"/>
          <w:szCs w:val="24"/>
        </w:rPr>
        <w:t>socio-economic</w:t>
      </w:r>
      <w:r w:rsidR="000205B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w:t>
      </w:r>
      <w:r w:rsidR="000205B3">
        <w:rPr>
          <w:rFonts w:ascii="Times New Roman" w:eastAsia="Times New Roman" w:hAnsi="Times New Roman" w:cs="Times New Roman"/>
          <w:sz w:val="24"/>
          <w:szCs w:val="24"/>
        </w:rPr>
        <w:t>HTL</w:t>
      </w:r>
      <w:r>
        <w:rPr>
          <w:rFonts w:ascii="Times New Roman" w:eastAsia="Times New Roman" w:hAnsi="Times New Roman" w:cs="Times New Roman"/>
          <w:sz w:val="24"/>
          <w:szCs w:val="24"/>
        </w:rPr>
        <w:t xml:space="preserve"> dynamics), it is </w:t>
      </w:r>
      <w:r w:rsidR="00134A3C">
        <w:rPr>
          <w:rFonts w:ascii="Times New Roman" w:eastAsia="Times New Roman" w:hAnsi="Times New Roman" w:cs="Times New Roman"/>
          <w:sz w:val="24"/>
          <w:szCs w:val="24"/>
        </w:rPr>
        <w:t>well-</w:t>
      </w:r>
      <w:r>
        <w:rPr>
          <w:rFonts w:ascii="Times New Roman" w:eastAsia="Times New Roman" w:hAnsi="Times New Roman" w:cs="Times New Roman"/>
          <w:sz w:val="24"/>
          <w:szCs w:val="24"/>
        </w:rPr>
        <w:t xml:space="preserve">suited for exploring </w:t>
      </w:r>
      <w:r w:rsidR="00134A3C">
        <w:rPr>
          <w:rFonts w:ascii="Times New Roman" w:eastAsia="Times New Roman" w:hAnsi="Times New Roman" w:cs="Times New Roman"/>
          <w:sz w:val="24"/>
          <w:szCs w:val="24"/>
        </w:rPr>
        <w:t xml:space="preserve">ecosystem-level impacts to changes in functional group biomass, fishing pressure, and life history parameters with regards to community composition and population dynamics. </w:t>
      </w:r>
      <w:r>
        <w:rPr>
          <w:rFonts w:ascii="Times New Roman" w:eastAsia="Times New Roman" w:hAnsi="Times New Roman" w:cs="Times New Roman"/>
          <w:sz w:val="24"/>
          <w:szCs w:val="24"/>
        </w:rPr>
        <w:t xml:space="preserve">NEUSv2 also provides a hypothesis testing framework for ecological indicators, ecological sensitivity to particular functional groups, and application of alternative physical and primary production models. Future work will aim to improve model skill of higher trophic levels and improve species’ responsiveness to environmental </w:t>
      </w:r>
      <w:commentRangeStart w:id="147"/>
      <w:r>
        <w:rPr>
          <w:rFonts w:ascii="Times New Roman" w:eastAsia="Times New Roman" w:hAnsi="Times New Roman" w:cs="Times New Roman"/>
          <w:sz w:val="24"/>
          <w:szCs w:val="24"/>
        </w:rPr>
        <w:t>variables</w:t>
      </w:r>
      <w:commentRangeEnd w:id="147"/>
      <w:r w:rsidR="00753174">
        <w:rPr>
          <w:rStyle w:val="CommentReference"/>
        </w:rPr>
        <w:commentReference w:id="147"/>
      </w:r>
      <w:r>
        <w:rPr>
          <w:rFonts w:ascii="Times New Roman" w:eastAsia="Times New Roman" w:hAnsi="Times New Roman" w:cs="Times New Roman"/>
          <w:sz w:val="24"/>
          <w:szCs w:val="24"/>
        </w:rPr>
        <w:t>.</w:t>
      </w:r>
    </w:p>
    <w:p w14:paraId="0000016F"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Acknowledgements</w:t>
      </w:r>
    </w:p>
    <w:p w14:paraId="00000170" w14:textId="77777777" w:rsidR="00921C02" w:rsidRDefault="00E7577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research was performed while the author held an NRC Research Associateship award at NOAA’s Northeast Fisheries Science Center. We would also like to thank I. Kaplan and B. Fulton for their thoughtful suggestions and advice.</w:t>
      </w:r>
    </w:p>
    <w:p w14:paraId="00000171" w14:textId="77777777" w:rsidR="00921C02" w:rsidRDefault="00E7577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 References</w:t>
      </w:r>
    </w:p>
    <w:p w14:paraId="00000172"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Adams, C., 2017. Butterfish 2017 Stock Assessment Update.</w:t>
      </w:r>
    </w:p>
    <w:p w14:paraId="00000173"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Atlantic States Marine Fisheries Commission (ASMFC), 2020. ASMFS Stock Assessment Overview: Atlantic Menhaden.</w:t>
      </w:r>
    </w:p>
    <w:p w14:paraId="00000174"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Audzijonyte</w:t>
      </w:r>
      <w:proofErr w:type="spellEnd"/>
      <w:r>
        <w:rPr>
          <w:rFonts w:ascii="Times New Roman" w:eastAsia="Times New Roman" w:hAnsi="Times New Roman" w:cs="Times New Roman"/>
          <w:sz w:val="24"/>
          <w:szCs w:val="24"/>
        </w:rPr>
        <w:t>, A., Gorton, R., Kaplan, I., Fulton, E.A., 2017. Atlantis User’s Guide Part I: General Overview, Physics and Ecology.</w:t>
      </w:r>
    </w:p>
    <w:p w14:paraId="00000175"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AVHRR Pathfinder Version 5.3 Level 3 Collated (L3c) Global 4km Sea Surface temperature for 1981-Present, 2018.</w:t>
      </w:r>
    </w:p>
    <w:p w14:paraId="00000176"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Bastille, K., Hardison, S., Lucey, S., </w:t>
      </w:r>
      <w:proofErr w:type="spellStart"/>
      <w:r>
        <w:rPr>
          <w:rFonts w:ascii="Times New Roman" w:eastAsia="Times New Roman" w:hAnsi="Times New Roman" w:cs="Times New Roman"/>
          <w:sz w:val="24"/>
          <w:szCs w:val="24"/>
        </w:rPr>
        <w:t>Schillaci</w:t>
      </w:r>
      <w:proofErr w:type="spellEnd"/>
      <w:r>
        <w:rPr>
          <w:rFonts w:ascii="Times New Roman" w:eastAsia="Times New Roman" w:hAnsi="Times New Roman" w:cs="Times New Roman"/>
          <w:sz w:val="24"/>
          <w:szCs w:val="24"/>
        </w:rPr>
        <w:t xml:space="preserve">, C., Walden, J., </w:t>
      </w:r>
      <w:proofErr w:type="spellStart"/>
      <w:r>
        <w:rPr>
          <w:rFonts w:ascii="Times New Roman" w:eastAsia="Times New Roman" w:hAnsi="Times New Roman" w:cs="Times New Roman"/>
          <w:sz w:val="24"/>
          <w:szCs w:val="24"/>
        </w:rPr>
        <w:t>Fratantoni</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Caracappa</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DePiper</w:t>
      </w:r>
      <w:proofErr w:type="spellEnd"/>
      <w:r>
        <w:rPr>
          <w:rFonts w:ascii="Times New Roman" w:eastAsia="Times New Roman" w:hAnsi="Times New Roman" w:cs="Times New Roman"/>
          <w:sz w:val="24"/>
          <w:szCs w:val="24"/>
        </w:rPr>
        <w:t xml:space="preserve">, G., Vogt, B., Pellerin, C., Vogel, R., Zhang, Q., Hyde, K., Chen, Z., Colburn, L., Weng, C., </w:t>
      </w:r>
      <w:proofErr w:type="spellStart"/>
      <w:r>
        <w:rPr>
          <w:rFonts w:ascii="Times New Roman" w:eastAsia="Times New Roman" w:hAnsi="Times New Roman" w:cs="Times New Roman"/>
          <w:sz w:val="24"/>
          <w:szCs w:val="24"/>
        </w:rPr>
        <w:t>Gaichas</w:t>
      </w:r>
      <w:proofErr w:type="spellEnd"/>
      <w:r>
        <w:rPr>
          <w:rFonts w:ascii="Times New Roman" w:eastAsia="Times New Roman" w:hAnsi="Times New Roman" w:cs="Times New Roman"/>
          <w:sz w:val="24"/>
          <w:szCs w:val="24"/>
        </w:rPr>
        <w:t xml:space="preserve">, S., Smith, L., Beet, A., Gamble, R., Saba, V., </w:t>
      </w:r>
      <w:proofErr w:type="spellStart"/>
      <w:r>
        <w:rPr>
          <w:rFonts w:ascii="Times New Roman" w:eastAsia="Times New Roman" w:hAnsi="Times New Roman" w:cs="Times New Roman"/>
          <w:sz w:val="24"/>
          <w:szCs w:val="24"/>
        </w:rPr>
        <w:t>Wuenschel</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Roskar</w:t>
      </w:r>
      <w:proofErr w:type="spellEnd"/>
      <w:r>
        <w:rPr>
          <w:rFonts w:ascii="Times New Roman" w:eastAsia="Times New Roman" w:hAnsi="Times New Roman" w:cs="Times New Roman"/>
          <w:sz w:val="24"/>
          <w:szCs w:val="24"/>
        </w:rPr>
        <w:t xml:space="preserve">, G., Orphanides, C., Saba, G., Walsh, H., Friedland, K., White, T., Shield, G., </w:t>
      </w:r>
      <w:proofErr w:type="spellStart"/>
      <w:r>
        <w:rPr>
          <w:rFonts w:ascii="Times New Roman" w:eastAsia="Times New Roman" w:hAnsi="Times New Roman" w:cs="Times New Roman"/>
          <w:sz w:val="24"/>
          <w:szCs w:val="24"/>
        </w:rPr>
        <w:t>Gangopadhyay</w:t>
      </w:r>
      <w:proofErr w:type="spellEnd"/>
      <w:r>
        <w:rPr>
          <w:rFonts w:ascii="Times New Roman" w:eastAsia="Times New Roman" w:hAnsi="Times New Roman" w:cs="Times New Roman"/>
          <w:sz w:val="24"/>
          <w:szCs w:val="24"/>
        </w:rPr>
        <w:t>, A., Silva, A., Lyons, D., Morse, R., 2021. Technical Documentation, State of the Ecosystem 2021.</w:t>
      </w:r>
    </w:p>
    <w:p w14:paraId="00000177"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Bossier, S., Nielsen, J.R., </w:t>
      </w:r>
      <w:proofErr w:type="spellStart"/>
      <w:r>
        <w:rPr>
          <w:rFonts w:ascii="Times New Roman" w:eastAsia="Times New Roman" w:hAnsi="Times New Roman" w:cs="Times New Roman"/>
          <w:sz w:val="24"/>
          <w:szCs w:val="24"/>
        </w:rPr>
        <w:t>Almroth-Rosell</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Höglund</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Bastardie</w:t>
      </w:r>
      <w:proofErr w:type="spellEnd"/>
      <w:r>
        <w:rPr>
          <w:rFonts w:ascii="Times New Roman" w:eastAsia="Times New Roman" w:hAnsi="Times New Roman" w:cs="Times New Roman"/>
          <w:sz w:val="24"/>
          <w:szCs w:val="24"/>
        </w:rPr>
        <w:t xml:space="preserve">, F., </w:t>
      </w:r>
      <w:proofErr w:type="spellStart"/>
      <w:r>
        <w:rPr>
          <w:rFonts w:ascii="Times New Roman" w:eastAsia="Times New Roman" w:hAnsi="Times New Roman" w:cs="Times New Roman"/>
          <w:sz w:val="24"/>
          <w:szCs w:val="24"/>
        </w:rPr>
        <w:t>Neuenfeldt</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Wåhlström</w:t>
      </w:r>
      <w:proofErr w:type="spellEnd"/>
      <w:r>
        <w:rPr>
          <w:rFonts w:ascii="Times New Roman" w:eastAsia="Times New Roman" w:hAnsi="Times New Roman" w:cs="Times New Roman"/>
          <w:sz w:val="24"/>
          <w:szCs w:val="24"/>
        </w:rPr>
        <w:t>, I., Christensen, A., 2021. Integrated ecosystem impacts of climate change and eutrophication on main Baltic fishery resources. Ecol. Modell. 453. https://doi.org/10.1016/j.ecolmodel.2021.109609</w:t>
      </w:r>
    </w:p>
    <w:p w14:paraId="00000178"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Bossier, S., </w:t>
      </w:r>
      <w:proofErr w:type="spellStart"/>
      <w:r>
        <w:rPr>
          <w:rFonts w:ascii="Times New Roman" w:eastAsia="Times New Roman" w:hAnsi="Times New Roman" w:cs="Times New Roman"/>
          <w:sz w:val="24"/>
          <w:szCs w:val="24"/>
        </w:rPr>
        <w:t>Palacz</w:t>
      </w:r>
      <w:proofErr w:type="spellEnd"/>
      <w:r>
        <w:rPr>
          <w:rFonts w:ascii="Times New Roman" w:eastAsia="Times New Roman" w:hAnsi="Times New Roman" w:cs="Times New Roman"/>
          <w:sz w:val="24"/>
          <w:szCs w:val="24"/>
        </w:rPr>
        <w:t xml:space="preserve">, A.P., Nielsen, J.R., Christensen, A., Hoff, A., Maar, M., </w:t>
      </w:r>
      <w:proofErr w:type="spellStart"/>
      <w:r>
        <w:rPr>
          <w:rFonts w:ascii="Times New Roman" w:eastAsia="Times New Roman" w:hAnsi="Times New Roman" w:cs="Times New Roman"/>
          <w:sz w:val="24"/>
          <w:szCs w:val="24"/>
        </w:rPr>
        <w:t>Gislason</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Bastardie</w:t>
      </w:r>
      <w:proofErr w:type="spellEnd"/>
      <w:r>
        <w:rPr>
          <w:rFonts w:ascii="Times New Roman" w:eastAsia="Times New Roman" w:hAnsi="Times New Roman" w:cs="Times New Roman"/>
          <w:sz w:val="24"/>
          <w:szCs w:val="24"/>
        </w:rPr>
        <w:t xml:space="preserve">, F., Gorton, R., Fulton, E.A., 2018. The Baltic sea Atlantis: An integrated end-to-end modelling framework evaluating ecosystem-wide effects of human-induced pressures, </w:t>
      </w:r>
      <w:proofErr w:type="spellStart"/>
      <w:r>
        <w:rPr>
          <w:rFonts w:ascii="Times New Roman" w:eastAsia="Times New Roman" w:hAnsi="Times New Roman" w:cs="Times New Roman"/>
          <w:sz w:val="24"/>
          <w:szCs w:val="24"/>
        </w:rPr>
        <w:t>PLoS</w:t>
      </w:r>
      <w:proofErr w:type="spellEnd"/>
      <w:r>
        <w:rPr>
          <w:rFonts w:ascii="Times New Roman" w:eastAsia="Times New Roman" w:hAnsi="Times New Roman" w:cs="Times New Roman"/>
          <w:sz w:val="24"/>
          <w:szCs w:val="24"/>
        </w:rPr>
        <w:t xml:space="preserve"> ONE. https://doi.org/10.1371/journal.pone.0199168</w:t>
      </w:r>
    </w:p>
    <w:p w14:paraId="00000179"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Brooks, D.A., 1985. Vernal Circulation in the Gulf of Maine. J. </w:t>
      </w:r>
      <w:proofErr w:type="spellStart"/>
      <w:r>
        <w:rPr>
          <w:rFonts w:ascii="Times New Roman" w:eastAsia="Times New Roman" w:hAnsi="Times New Roman" w:cs="Times New Roman"/>
          <w:sz w:val="24"/>
          <w:szCs w:val="24"/>
        </w:rPr>
        <w:t>Geophys</w:t>
      </w:r>
      <w:proofErr w:type="spellEnd"/>
      <w:r>
        <w:rPr>
          <w:rFonts w:ascii="Times New Roman" w:eastAsia="Times New Roman" w:hAnsi="Times New Roman" w:cs="Times New Roman"/>
          <w:sz w:val="24"/>
          <w:szCs w:val="24"/>
        </w:rPr>
        <w:t>. Res. 90, 4687–4705.</w:t>
      </w:r>
    </w:p>
    <w:p w14:paraId="0000017A"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Casey, K.S., Tess, B.B., </w:t>
      </w:r>
      <w:proofErr w:type="spellStart"/>
      <w:r>
        <w:rPr>
          <w:rFonts w:ascii="Times New Roman" w:eastAsia="Times New Roman" w:hAnsi="Times New Roman" w:cs="Times New Roman"/>
          <w:sz w:val="24"/>
          <w:szCs w:val="24"/>
        </w:rPr>
        <w:t>Cornillon</w:t>
      </w:r>
      <w:proofErr w:type="spellEnd"/>
      <w:r>
        <w:rPr>
          <w:rFonts w:ascii="Times New Roman" w:eastAsia="Times New Roman" w:hAnsi="Times New Roman" w:cs="Times New Roman"/>
          <w:sz w:val="24"/>
          <w:szCs w:val="24"/>
        </w:rPr>
        <w:t xml:space="preserve">, P., Evans, R., 2010. The Past, Present, and Future of the AVHRR Pathfinder SST Program, in: </w:t>
      </w:r>
      <w:proofErr w:type="spellStart"/>
      <w:r>
        <w:rPr>
          <w:rFonts w:ascii="Times New Roman" w:eastAsia="Times New Roman" w:hAnsi="Times New Roman" w:cs="Times New Roman"/>
          <w:sz w:val="24"/>
          <w:szCs w:val="24"/>
        </w:rPr>
        <w:t>Barale</w:t>
      </w:r>
      <w:proofErr w:type="spellEnd"/>
      <w:r>
        <w:rPr>
          <w:rFonts w:ascii="Times New Roman" w:eastAsia="Times New Roman" w:hAnsi="Times New Roman" w:cs="Times New Roman"/>
          <w:sz w:val="24"/>
          <w:szCs w:val="24"/>
        </w:rPr>
        <w:t xml:space="preserve">, V., Gower, J.F.R., </w:t>
      </w:r>
      <w:proofErr w:type="spellStart"/>
      <w:r>
        <w:rPr>
          <w:rFonts w:ascii="Times New Roman" w:eastAsia="Times New Roman" w:hAnsi="Times New Roman" w:cs="Times New Roman"/>
          <w:sz w:val="24"/>
          <w:szCs w:val="24"/>
        </w:rPr>
        <w:t>Alberotanza</w:t>
      </w:r>
      <w:proofErr w:type="spellEnd"/>
      <w:r>
        <w:rPr>
          <w:rFonts w:ascii="Times New Roman" w:eastAsia="Times New Roman" w:hAnsi="Times New Roman" w:cs="Times New Roman"/>
          <w:sz w:val="24"/>
          <w:szCs w:val="24"/>
        </w:rPr>
        <w:t xml:space="preserve">, L. (Eds.), Oceanography from Space: </w:t>
      </w:r>
      <w:proofErr w:type="spellStart"/>
      <w:r>
        <w:rPr>
          <w:rFonts w:ascii="Times New Roman" w:eastAsia="Times New Roman" w:hAnsi="Times New Roman" w:cs="Times New Roman"/>
          <w:sz w:val="24"/>
          <w:szCs w:val="24"/>
        </w:rPr>
        <w:t>Revisisted</w:t>
      </w:r>
      <w:proofErr w:type="spellEnd"/>
      <w:r>
        <w:rPr>
          <w:rFonts w:ascii="Times New Roman" w:eastAsia="Times New Roman" w:hAnsi="Times New Roman" w:cs="Times New Roman"/>
          <w:sz w:val="24"/>
          <w:szCs w:val="24"/>
        </w:rPr>
        <w:t>. Dordrecht: Springer Netherlands, pp. 273–87. https://doi.org/https://doi.org/10.1007/978-90-481-8681-5_16.</w:t>
      </w:r>
    </w:p>
    <w:p w14:paraId="0000017B"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Cheung, W.W.L., </w:t>
      </w:r>
      <w:proofErr w:type="spellStart"/>
      <w:r>
        <w:rPr>
          <w:rFonts w:ascii="Times New Roman" w:eastAsia="Times New Roman" w:hAnsi="Times New Roman" w:cs="Times New Roman"/>
          <w:sz w:val="24"/>
          <w:szCs w:val="24"/>
        </w:rPr>
        <w:t>Frölicher</w:t>
      </w:r>
      <w:proofErr w:type="spellEnd"/>
      <w:r>
        <w:rPr>
          <w:rFonts w:ascii="Times New Roman" w:eastAsia="Times New Roman" w:hAnsi="Times New Roman" w:cs="Times New Roman"/>
          <w:sz w:val="24"/>
          <w:szCs w:val="24"/>
        </w:rPr>
        <w:t xml:space="preserve">, T.L., Asch, R.G., Jones, M.C., Pinsky, M.L., </w:t>
      </w:r>
      <w:proofErr w:type="spellStart"/>
      <w:r>
        <w:rPr>
          <w:rFonts w:ascii="Times New Roman" w:eastAsia="Times New Roman" w:hAnsi="Times New Roman" w:cs="Times New Roman"/>
          <w:sz w:val="24"/>
          <w:szCs w:val="24"/>
        </w:rPr>
        <w:t>Reygondeau</w:t>
      </w:r>
      <w:proofErr w:type="spellEnd"/>
      <w:r>
        <w:rPr>
          <w:rFonts w:ascii="Times New Roman" w:eastAsia="Times New Roman" w:hAnsi="Times New Roman" w:cs="Times New Roman"/>
          <w:sz w:val="24"/>
          <w:szCs w:val="24"/>
        </w:rPr>
        <w:t xml:space="preserve">, G., Rodgers, K.B., </w:t>
      </w:r>
      <w:proofErr w:type="spellStart"/>
      <w:r>
        <w:rPr>
          <w:rFonts w:ascii="Times New Roman" w:eastAsia="Times New Roman" w:hAnsi="Times New Roman" w:cs="Times New Roman"/>
          <w:sz w:val="24"/>
          <w:szCs w:val="24"/>
        </w:rPr>
        <w:t>Rykaczewski</w:t>
      </w:r>
      <w:proofErr w:type="spellEnd"/>
      <w:r>
        <w:rPr>
          <w:rFonts w:ascii="Times New Roman" w:eastAsia="Times New Roman" w:hAnsi="Times New Roman" w:cs="Times New Roman"/>
          <w:sz w:val="24"/>
          <w:szCs w:val="24"/>
        </w:rPr>
        <w:t>, R.R., Sarmiento, J.L., Stock, C., Watson, J.R., 2016. Building confidence in projections of the responses of living marine resources to climate change. ICES J. Mar. Sci. 73, 1283–1296. https://doi.org/10.1093/icesjms/fsv250</w:t>
      </w:r>
    </w:p>
    <w:p w14:paraId="0000017C"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Chin, T., Vazquez-Cuervo, J., Armstrong, E.M., 2017. A Multi-scale High Resolution Analysis of Global Sea Surface Temperature. Remote Sens. Environ. 200, 154–169. https://doi.org/https://doi.org/10.1016/j.rse.2017.07.029</w:t>
      </w:r>
    </w:p>
    <w:p w14:paraId="0000017D"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CMEMS, 2018. GLORYS12V1 - Global Ocean Physical Reanalysis Product. E.U. Copernicus Marine Service Information.</w:t>
      </w:r>
    </w:p>
    <w:p w14:paraId="0000017E"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Drenkard</w:t>
      </w:r>
      <w:proofErr w:type="spellEnd"/>
      <w:r>
        <w:rPr>
          <w:rFonts w:ascii="Times New Roman" w:eastAsia="Times New Roman" w:hAnsi="Times New Roman" w:cs="Times New Roman"/>
          <w:sz w:val="24"/>
          <w:szCs w:val="24"/>
        </w:rPr>
        <w:t xml:space="preserve">, E.J., Stock, C., Ross, A.C., Dixon, K.W., </w:t>
      </w:r>
      <w:proofErr w:type="spellStart"/>
      <w:r>
        <w:rPr>
          <w:rFonts w:ascii="Times New Roman" w:eastAsia="Times New Roman" w:hAnsi="Times New Roman" w:cs="Times New Roman"/>
          <w:sz w:val="24"/>
          <w:szCs w:val="24"/>
        </w:rPr>
        <w:t>Adcroft</w:t>
      </w:r>
      <w:proofErr w:type="spellEnd"/>
      <w:r>
        <w:rPr>
          <w:rFonts w:ascii="Times New Roman" w:eastAsia="Times New Roman" w:hAnsi="Times New Roman" w:cs="Times New Roman"/>
          <w:sz w:val="24"/>
          <w:szCs w:val="24"/>
        </w:rPr>
        <w:t xml:space="preserve">, A., Alexander, M., Balaji, V., </w:t>
      </w:r>
      <w:proofErr w:type="spellStart"/>
      <w:r>
        <w:rPr>
          <w:rFonts w:ascii="Times New Roman" w:eastAsia="Times New Roman" w:hAnsi="Times New Roman" w:cs="Times New Roman"/>
          <w:sz w:val="24"/>
          <w:szCs w:val="24"/>
        </w:rPr>
        <w:t>Bograd</w:t>
      </w:r>
      <w:proofErr w:type="spellEnd"/>
      <w:r>
        <w:rPr>
          <w:rFonts w:ascii="Times New Roman" w:eastAsia="Times New Roman" w:hAnsi="Times New Roman" w:cs="Times New Roman"/>
          <w:sz w:val="24"/>
          <w:szCs w:val="24"/>
        </w:rPr>
        <w:t xml:space="preserve">, S.J., </w:t>
      </w:r>
      <w:proofErr w:type="spellStart"/>
      <w:r>
        <w:rPr>
          <w:rFonts w:ascii="Times New Roman" w:eastAsia="Times New Roman" w:hAnsi="Times New Roman" w:cs="Times New Roman"/>
          <w:sz w:val="24"/>
          <w:szCs w:val="24"/>
        </w:rPr>
        <w:t>Butenschön</w:t>
      </w:r>
      <w:proofErr w:type="spellEnd"/>
      <w:r>
        <w:rPr>
          <w:rFonts w:ascii="Times New Roman" w:eastAsia="Times New Roman" w:hAnsi="Times New Roman" w:cs="Times New Roman"/>
          <w:sz w:val="24"/>
          <w:szCs w:val="24"/>
        </w:rPr>
        <w:t xml:space="preserve">, M., Cheng, W., </w:t>
      </w:r>
      <w:proofErr w:type="spellStart"/>
      <w:r>
        <w:rPr>
          <w:rFonts w:ascii="Times New Roman" w:eastAsia="Times New Roman" w:hAnsi="Times New Roman" w:cs="Times New Roman"/>
          <w:sz w:val="24"/>
          <w:szCs w:val="24"/>
        </w:rPr>
        <w:t>Curchitser</w:t>
      </w:r>
      <w:proofErr w:type="spellEnd"/>
      <w:r>
        <w:rPr>
          <w:rFonts w:ascii="Times New Roman" w:eastAsia="Times New Roman" w:hAnsi="Times New Roman" w:cs="Times New Roman"/>
          <w:sz w:val="24"/>
          <w:szCs w:val="24"/>
        </w:rPr>
        <w:t xml:space="preserve">, E., Lorenzo, E. Di, </w:t>
      </w:r>
      <w:proofErr w:type="spellStart"/>
      <w:r>
        <w:rPr>
          <w:rFonts w:ascii="Times New Roman" w:eastAsia="Times New Roman" w:hAnsi="Times New Roman" w:cs="Times New Roman"/>
          <w:sz w:val="24"/>
          <w:szCs w:val="24"/>
        </w:rPr>
        <w:t>Dussin</w:t>
      </w:r>
      <w:proofErr w:type="spellEnd"/>
      <w:r>
        <w:rPr>
          <w:rFonts w:ascii="Times New Roman" w:eastAsia="Times New Roman" w:hAnsi="Times New Roman" w:cs="Times New Roman"/>
          <w:sz w:val="24"/>
          <w:szCs w:val="24"/>
        </w:rPr>
        <w:t xml:space="preserve">, R., Haynie, A.C., Harrison, M., Hermann, A., Hollowed, A., </w:t>
      </w:r>
      <w:proofErr w:type="spellStart"/>
      <w:r>
        <w:rPr>
          <w:rFonts w:ascii="Times New Roman" w:eastAsia="Times New Roman" w:hAnsi="Times New Roman" w:cs="Times New Roman"/>
          <w:sz w:val="24"/>
          <w:szCs w:val="24"/>
        </w:rPr>
        <w:t>Holsman</w:t>
      </w:r>
      <w:proofErr w:type="spellEnd"/>
      <w:r>
        <w:rPr>
          <w:rFonts w:ascii="Times New Roman" w:eastAsia="Times New Roman" w:hAnsi="Times New Roman" w:cs="Times New Roman"/>
          <w:sz w:val="24"/>
          <w:szCs w:val="24"/>
        </w:rPr>
        <w:t xml:space="preserve">, K., Holt, J., </w:t>
      </w:r>
      <w:proofErr w:type="spellStart"/>
      <w:r>
        <w:rPr>
          <w:rFonts w:ascii="Times New Roman" w:eastAsia="Times New Roman" w:hAnsi="Times New Roman" w:cs="Times New Roman"/>
          <w:sz w:val="24"/>
          <w:szCs w:val="24"/>
        </w:rPr>
        <w:t>Jacox</w:t>
      </w:r>
      <w:proofErr w:type="spellEnd"/>
      <w:r>
        <w:rPr>
          <w:rFonts w:ascii="Times New Roman" w:eastAsia="Times New Roman" w:hAnsi="Times New Roman" w:cs="Times New Roman"/>
          <w:sz w:val="24"/>
          <w:szCs w:val="24"/>
        </w:rPr>
        <w:t xml:space="preserve">, M.G., Jang, C.J., Kearney, K.A., </w:t>
      </w:r>
      <w:proofErr w:type="spellStart"/>
      <w:r>
        <w:rPr>
          <w:rFonts w:ascii="Times New Roman" w:eastAsia="Times New Roman" w:hAnsi="Times New Roman" w:cs="Times New Roman"/>
          <w:sz w:val="24"/>
          <w:szCs w:val="24"/>
        </w:rPr>
        <w:t>Muhling</w:t>
      </w:r>
      <w:proofErr w:type="spellEnd"/>
      <w:r>
        <w:rPr>
          <w:rFonts w:ascii="Times New Roman" w:eastAsia="Times New Roman" w:hAnsi="Times New Roman" w:cs="Times New Roman"/>
          <w:sz w:val="24"/>
          <w:szCs w:val="24"/>
        </w:rPr>
        <w:t xml:space="preserve">, B.A., </w:t>
      </w:r>
      <w:proofErr w:type="spellStart"/>
      <w:r>
        <w:rPr>
          <w:rFonts w:ascii="Times New Roman" w:eastAsia="Times New Roman" w:hAnsi="Times New Roman" w:cs="Times New Roman"/>
          <w:sz w:val="24"/>
          <w:szCs w:val="24"/>
        </w:rPr>
        <w:t>Buil</w:t>
      </w:r>
      <w:proofErr w:type="spellEnd"/>
      <w:r>
        <w:rPr>
          <w:rFonts w:ascii="Times New Roman" w:eastAsia="Times New Roman" w:hAnsi="Times New Roman" w:cs="Times New Roman"/>
          <w:sz w:val="24"/>
          <w:szCs w:val="24"/>
        </w:rPr>
        <w:t xml:space="preserve">, M.P., Saba, V., </w:t>
      </w:r>
      <w:proofErr w:type="spellStart"/>
      <w:r>
        <w:rPr>
          <w:rFonts w:ascii="Times New Roman" w:eastAsia="Times New Roman" w:hAnsi="Times New Roman" w:cs="Times New Roman"/>
          <w:sz w:val="24"/>
          <w:szCs w:val="24"/>
        </w:rPr>
        <w:t>Sandø</w:t>
      </w:r>
      <w:proofErr w:type="spellEnd"/>
      <w:r>
        <w:rPr>
          <w:rFonts w:ascii="Times New Roman" w:eastAsia="Times New Roman" w:hAnsi="Times New Roman" w:cs="Times New Roman"/>
          <w:sz w:val="24"/>
          <w:szCs w:val="24"/>
        </w:rPr>
        <w:t xml:space="preserve">, A.B., </w:t>
      </w:r>
      <w:proofErr w:type="spellStart"/>
      <w:r>
        <w:rPr>
          <w:rFonts w:ascii="Times New Roman" w:eastAsia="Times New Roman" w:hAnsi="Times New Roman" w:cs="Times New Roman"/>
          <w:sz w:val="24"/>
          <w:szCs w:val="24"/>
        </w:rPr>
        <w:t>Tommasi</w:t>
      </w:r>
      <w:proofErr w:type="spellEnd"/>
      <w:r>
        <w:rPr>
          <w:rFonts w:ascii="Times New Roman" w:eastAsia="Times New Roman" w:hAnsi="Times New Roman" w:cs="Times New Roman"/>
          <w:sz w:val="24"/>
          <w:szCs w:val="24"/>
        </w:rPr>
        <w:t>, D., Wang, M., 2021. Next-generation regional ocean projections for living marine resource management in a changing climate. ICES J. Mar. Sci. 78, 1969–1987. https://doi.org/10.1093/icesjms/fsab100</w:t>
      </w:r>
    </w:p>
    <w:p w14:paraId="0000017F"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ECCO Consortium, </w:t>
      </w:r>
      <w:proofErr w:type="spellStart"/>
      <w:r>
        <w:rPr>
          <w:rFonts w:ascii="Times New Roman" w:eastAsia="Times New Roman" w:hAnsi="Times New Roman" w:cs="Times New Roman"/>
          <w:sz w:val="24"/>
          <w:szCs w:val="24"/>
        </w:rPr>
        <w:t>Fukumori</w:t>
      </w:r>
      <w:proofErr w:type="spellEnd"/>
      <w:r>
        <w:rPr>
          <w:rFonts w:ascii="Times New Roman" w:eastAsia="Times New Roman" w:hAnsi="Times New Roman" w:cs="Times New Roman"/>
          <w:sz w:val="24"/>
          <w:szCs w:val="24"/>
        </w:rPr>
        <w:t xml:space="preserve">, I., Wang, O., Fenty, I., Forget, G., </w:t>
      </w:r>
      <w:proofErr w:type="spellStart"/>
      <w:r>
        <w:rPr>
          <w:rFonts w:ascii="Times New Roman" w:eastAsia="Times New Roman" w:hAnsi="Times New Roman" w:cs="Times New Roman"/>
          <w:sz w:val="24"/>
          <w:szCs w:val="24"/>
        </w:rPr>
        <w:t>Heimback</w:t>
      </w:r>
      <w:proofErr w:type="spellEnd"/>
      <w:r>
        <w:rPr>
          <w:rFonts w:ascii="Times New Roman" w:eastAsia="Times New Roman" w:hAnsi="Times New Roman" w:cs="Times New Roman"/>
          <w:sz w:val="24"/>
          <w:szCs w:val="24"/>
        </w:rPr>
        <w:t>, P., Ponte, R.M., 2015. ECCO Central Estimate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Version 4 Release 4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00000180"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Frankignoul</w:t>
      </w:r>
      <w:proofErr w:type="spellEnd"/>
      <w:r>
        <w:rPr>
          <w:rFonts w:ascii="Times New Roman" w:eastAsia="Times New Roman" w:hAnsi="Times New Roman" w:cs="Times New Roman"/>
          <w:sz w:val="24"/>
          <w:szCs w:val="24"/>
        </w:rPr>
        <w:t xml:space="preserve">, C., de </w:t>
      </w:r>
      <w:proofErr w:type="spellStart"/>
      <w:r>
        <w:rPr>
          <w:rFonts w:ascii="Times New Roman" w:eastAsia="Times New Roman" w:hAnsi="Times New Roman" w:cs="Times New Roman"/>
          <w:sz w:val="24"/>
          <w:szCs w:val="24"/>
        </w:rPr>
        <w:t>Coëtlogon</w:t>
      </w:r>
      <w:proofErr w:type="spellEnd"/>
      <w:r>
        <w:rPr>
          <w:rFonts w:ascii="Times New Roman" w:eastAsia="Times New Roman" w:hAnsi="Times New Roman" w:cs="Times New Roman"/>
          <w:sz w:val="24"/>
          <w:szCs w:val="24"/>
        </w:rPr>
        <w:t xml:space="preserve">, G., Joyce, T.M., Dong, S., 2001. Gulf Stream Variability and </w:t>
      </w:r>
      <w:r>
        <w:rPr>
          <w:rFonts w:ascii="Times New Roman" w:eastAsia="Times New Roman" w:hAnsi="Times New Roman" w:cs="Times New Roman"/>
          <w:sz w:val="24"/>
          <w:szCs w:val="24"/>
        </w:rPr>
        <w:lastRenderedPageBreak/>
        <w:t xml:space="preserve">Ocean–Atmosphere Interactions*. J. Phys.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31, 3516–3529. https://doi.org/10.1175/1520-0485(2002)031&lt;</w:t>
      </w:r>
      <w:proofErr w:type="gramStart"/>
      <w:r>
        <w:rPr>
          <w:rFonts w:ascii="Times New Roman" w:eastAsia="Times New Roman" w:hAnsi="Times New Roman" w:cs="Times New Roman"/>
          <w:sz w:val="24"/>
          <w:szCs w:val="24"/>
        </w:rPr>
        <w:t>3516:GSVAOA</w:t>
      </w:r>
      <w:proofErr w:type="gramEnd"/>
      <w:r>
        <w:rPr>
          <w:rFonts w:ascii="Times New Roman" w:eastAsia="Times New Roman" w:hAnsi="Times New Roman" w:cs="Times New Roman"/>
          <w:sz w:val="24"/>
          <w:szCs w:val="24"/>
        </w:rPr>
        <w:t>&gt;2.0.CO;2</w:t>
      </w:r>
    </w:p>
    <w:p w14:paraId="00000181"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Fulton, E.A., Link, J.S., Kaplan, I.C., </w:t>
      </w:r>
      <w:proofErr w:type="spellStart"/>
      <w:r>
        <w:rPr>
          <w:rFonts w:ascii="Times New Roman" w:eastAsia="Times New Roman" w:hAnsi="Times New Roman" w:cs="Times New Roman"/>
          <w:sz w:val="24"/>
          <w:szCs w:val="24"/>
        </w:rPr>
        <w:t>Savina-rolland</w:t>
      </w:r>
      <w:proofErr w:type="spellEnd"/>
      <w:r>
        <w:rPr>
          <w:rFonts w:ascii="Times New Roman" w:eastAsia="Times New Roman" w:hAnsi="Times New Roman" w:cs="Times New Roman"/>
          <w:sz w:val="24"/>
          <w:szCs w:val="24"/>
        </w:rPr>
        <w:t xml:space="preserve">, M., Johnson, P., Horne, P., Gorton, R., Gamble, R.J., Smith, A.D.M., Smith, D.C., 2011. Lessons in modelling and management of marine </w:t>
      </w:r>
      <w:proofErr w:type="gramStart"/>
      <w:r>
        <w:rPr>
          <w:rFonts w:ascii="Times New Roman" w:eastAsia="Times New Roman" w:hAnsi="Times New Roman" w:cs="Times New Roman"/>
          <w:sz w:val="24"/>
          <w:szCs w:val="24"/>
        </w:rPr>
        <w:t>ecosystems :</w:t>
      </w:r>
      <w:proofErr w:type="gramEnd"/>
      <w:r>
        <w:rPr>
          <w:rFonts w:ascii="Times New Roman" w:eastAsia="Times New Roman" w:hAnsi="Times New Roman" w:cs="Times New Roman"/>
          <w:sz w:val="24"/>
          <w:szCs w:val="24"/>
        </w:rPr>
        <w:t xml:space="preserve"> the Atlantis experience. Fish </w:t>
      </w:r>
      <w:proofErr w:type="spellStart"/>
      <w:r>
        <w:rPr>
          <w:rFonts w:ascii="Times New Roman" w:eastAsia="Times New Roman" w:hAnsi="Times New Roman" w:cs="Times New Roman"/>
          <w:sz w:val="24"/>
          <w:szCs w:val="24"/>
        </w:rPr>
        <w:t>Fish</w:t>
      </w:r>
      <w:proofErr w:type="spellEnd"/>
      <w:r>
        <w:rPr>
          <w:rFonts w:ascii="Times New Roman" w:eastAsia="Times New Roman" w:hAnsi="Times New Roman" w:cs="Times New Roman"/>
          <w:sz w:val="24"/>
          <w:szCs w:val="24"/>
        </w:rPr>
        <w:t>. 12, 171–188. https://doi.org/10.1111/j.1467-2979.2011.00412.x</w:t>
      </w:r>
    </w:p>
    <w:p w14:paraId="00000182"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Hansen, C., Nash, R.D.M., Drinkwater, K.F., </w:t>
      </w:r>
      <w:proofErr w:type="spellStart"/>
      <w:r>
        <w:rPr>
          <w:rFonts w:ascii="Times New Roman" w:eastAsia="Times New Roman" w:hAnsi="Times New Roman" w:cs="Times New Roman"/>
          <w:sz w:val="24"/>
          <w:szCs w:val="24"/>
        </w:rPr>
        <w:t>Hjøllo</w:t>
      </w:r>
      <w:proofErr w:type="spellEnd"/>
      <w:r>
        <w:rPr>
          <w:rFonts w:ascii="Times New Roman" w:eastAsia="Times New Roman" w:hAnsi="Times New Roman" w:cs="Times New Roman"/>
          <w:sz w:val="24"/>
          <w:szCs w:val="24"/>
        </w:rPr>
        <w:t>, S.S., 2019. Management Scenarios Under Climate Change – A Study of the Nordic and Barents Seas. Front. Mar. Sci. 6, 1–13. https://doi.org/10.3389/fmars.2019.00668</w:t>
      </w:r>
    </w:p>
    <w:p w14:paraId="00000183"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Hirata, T., Hardman-</w:t>
      </w:r>
      <w:proofErr w:type="spellStart"/>
      <w:r>
        <w:rPr>
          <w:rFonts w:ascii="Times New Roman" w:eastAsia="Times New Roman" w:hAnsi="Times New Roman" w:cs="Times New Roman"/>
          <w:sz w:val="24"/>
          <w:szCs w:val="24"/>
        </w:rPr>
        <w:t>Mountford</w:t>
      </w:r>
      <w:proofErr w:type="spellEnd"/>
      <w:r>
        <w:rPr>
          <w:rFonts w:ascii="Times New Roman" w:eastAsia="Times New Roman" w:hAnsi="Times New Roman" w:cs="Times New Roman"/>
          <w:sz w:val="24"/>
          <w:szCs w:val="24"/>
        </w:rPr>
        <w:t xml:space="preserve">, N.J., Brewin, R.J.W., Aiken, J., Barlow, R., Suzuki, K., </w:t>
      </w:r>
      <w:proofErr w:type="spellStart"/>
      <w:r>
        <w:rPr>
          <w:rFonts w:ascii="Times New Roman" w:eastAsia="Times New Roman" w:hAnsi="Times New Roman" w:cs="Times New Roman"/>
          <w:sz w:val="24"/>
          <w:szCs w:val="24"/>
        </w:rPr>
        <w:t>Isada</w:t>
      </w:r>
      <w:proofErr w:type="spellEnd"/>
      <w:r>
        <w:rPr>
          <w:rFonts w:ascii="Times New Roman" w:eastAsia="Times New Roman" w:hAnsi="Times New Roman" w:cs="Times New Roman"/>
          <w:sz w:val="24"/>
          <w:szCs w:val="24"/>
        </w:rPr>
        <w:t xml:space="preserve">, T., Howell, E., </w:t>
      </w:r>
      <w:proofErr w:type="spellStart"/>
      <w:r>
        <w:rPr>
          <w:rFonts w:ascii="Times New Roman" w:eastAsia="Times New Roman" w:hAnsi="Times New Roman" w:cs="Times New Roman"/>
          <w:sz w:val="24"/>
          <w:szCs w:val="24"/>
        </w:rPr>
        <w:t>Hashioka</w:t>
      </w:r>
      <w:proofErr w:type="spellEnd"/>
      <w:r>
        <w:rPr>
          <w:rFonts w:ascii="Times New Roman" w:eastAsia="Times New Roman" w:hAnsi="Times New Roman" w:cs="Times New Roman"/>
          <w:sz w:val="24"/>
          <w:szCs w:val="24"/>
        </w:rPr>
        <w:t>, T., Noguchi-</w:t>
      </w:r>
      <w:proofErr w:type="spellStart"/>
      <w:r>
        <w:rPr>
          <w:rFonts w:ascii="Times New Roman" w:eastAsia="Times New Roman" w:hAnsi="Times New Roman" w:cs="Times New Roman"/>
          <w:sz w:val="24"/>
          <w:szCs w:val="24"/>
        </w:rPr>
        <w:t>Aita</w:t>
      </w:r>
      <w:proofErr w:type="spellEnd"/>
      <w:r>
        <w:rPr>
          <w:rFonts w:ascii="Times New Roman" w:eastAsia="Times New Roman" w:hAnsi="Times New Roman" w:cs="Times New Roman"/>
          <w:sz w:val="24"/>
          <w:szCs w:val="24"/>
        </w:rPr>
        <w:t>, M., Yamanaka, Y., 2011. Synoptic relationships between surface Chlorophyll-</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and diagnostic pigments specific to phytoplankton functional types. </w:t>
      </w:r>
      <w:proofErr w:type="spellStart"/>
      <w:r>
        <w:rPr>
          <w:rFonts w:ascii="Times New Roman" w:eastAsia="Times New Roman" w:hAnsi="Times New Roman" w:cs="Times New Roman"/>
          <w:sz w:val="24"/>
          <w:szCs w:val="24"/>
        </w:rPr>
        <w:t>Biogeosciences</w:t>
      </w:r>
      <w:proofErr w:type="spellEnd"/>
      <w:r>
        <w:rPr>
          <w:rFonts w:ascii="Times New Roman" w:eastAsia="Times New Roman" w:hAnsi="Times New Roman" w:cs="Times New Roman"/>
          <w:sz w:val="24"/>
          <w:szCs w:val="24"/>
        </w:rPr>
        <w:t xml:space="preserve"> 8, 311–327. https://doi.org/10.5194/bg-8-311-2011</w:t>
      </w:r>
    </w:p>
    <w:p w14:paraId="00000184"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Hodgson, E.E., Kaplan, I.C., Marshall, K.N., Leonard, J., Essington, T.E., Busch, D.S., Fulton, E.A., Harvey, C.J., Hermann, A., </w:t>
      </w:r>
      <w:proofErr w:type="spellStart"/>
      <w:r>
        <w:rPr>
          <w:rFonts w:ascii="Times New Roman" w:eastAsia="Times New Roman" w:hAnsi="Times New Roman" w:cs="Times New Roman"/>
          <w:sz w:val="24"/>
          <w:szCs w:val="24"/>
        </w:rPr>
        <w:t>McElhany</w:t>
      </w:r>
      <w:proofErr w:type="spellEnd"/>
      <w:r>
        <w:rPr>
          <w:rFonts w:ascii="Times New Roman" w:eastAsia="Times New Roman" w:hAnsi="Times New Roman" w:cs="Times New Roman"/>
          <w:sz w:val="24"/>
          <w:szCs w:val="24"/>
        </w:rPr>
        <w:t>, P., 2018. Consequences of spatially variable ocean acidification in the California Current: Lower pH drives strongest declines in benthic species in southern regions while greatest economic impacts occur in northern regions. Ecol. Modell. 383, 106–117. https://doi.org/10.1016/j.ecolmodel.2018.05.018</w:t>
      </w:r>
    </w:p>
    <w:p w14:paraId="00000185"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Hyndman, R., </w:t>
      </w:r>
      <w:proofErr w:type="spellStart"/>
      <w:r>
        <w:rPr>
          <w:rFonts w:ascii="Times New Roman" w:eastAsia="Times New Roman" w:hAnsi="Times New Roman" w:cs="Times New Roman"/>
          <w:sz w:val="24"/>
          <w:szCs w:val="24"/>
        </w:rPr>
        <w:t>Khandakar</w:t>
      </w:r>
      <w:proofErr w:type="spellEnd"/>
      <w:r>
        <w:rPr>
          <w:rFonts w:ascii="Times New Roman" w:eastAsia="Times New Roman" w:hAnsi="Times New Roman" w:cs="Times New Roman"/>
          <w:sz w:val="24"/>
          <w:szCs w:val="24"/>
        </w:rPr>
        <w:t xml:space="preserve">, Y., 2008. Automatic Time Series Forecasting: The Forecast Package for R. J. Stat. </w:t>
      </w:r>
      <w:proofErr w:type="spellStart"/>
      <w:r>
        <w:rPr>
          <w:rFonts w:ascii="Times New Roman" w:eastAsia="Times New Roman" w:hAnsi="Times New Roman" w:cs="Times New Roman"/>
          <w:sz w:val="24"/>
          <w:szCs w:val="24"/>
        </w:rPr>
        <w:t>Softw</w:t>
      </w:r>
      <w:proofErr w:type="spellEnd"/>
      <w:r>
        <w:rPr>
          <w:rFonts w:ascii="Times New Roman" w:eastAsia="Times New Roman" w:hAnsi="Times New Roman" w:cs="Times New Roman"/>
          <w:sz w:val="24"/>
          <w:szCs w:val="24"/>
        </w:rPr>
        <w:t>. 26, 1–22.</w:t>
      </w:r>
    </w:p>
    <w:p w14:paraId="00000186"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Ihde</w:t>
      </w:r>
      <w:proofErr w:type="spellEnd"/>
      <w:r>
        <w:rPr>
          <w:rFonts w:ascii="Times New Roman" w:eastAsia="Times New Roman" w:hAnsi="Times New Roman" w:cs="Times New Roman"/>
          <w:sz w:val="24"/>
          <w:szCs w:val="24"/>
        </w:rPr>
        <w:t>, T.F., Townsend, H.M., 2017. Accounting for multiple stressors influencing living marine resources in a complex estuarine ecosystem using an Atlantis model. Ecol. Modell. 365, 1–9. https://doi.org/10.1016/j.ecolmodel.2017.09.010</w:t>
      </w:r>
    </w:p>
    <w:p w14:paraId="00000187"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JPL MUR </w:t>
      </w:r>
      <w:proofErr w:type="spellStart"/>
      <w:r>
        <w:rPr>
          <w:rFonts w:ascii="Times New Roman" w:eastAsia="Times New Roman" w:hAnsi="Times New Roman" w:cs="Times New Roman"/>
          <w:sz w:val="24"/>
          <w:szCs w:val="24"/>
        </w:rPr>
        <w:t>MEaSUREs</w:t>
      </w:r>
      <w:proofErr w:type="spellEnd"/>
      <w:r>
        <w:rPr>
          <w:rFonts w:ascii="Times New Roman" w:eastAsia="Times New Roman" w:hAnsi="Times New Roman" w:cs="Times New Roman"/>
          <w:sz w:val="24"/>
          <w:szCs w:val="24"/>
        </w:rPr>
        <w:t>, 2015. GHRSST Level 4 MUR Global Foundation Sea Surface Temperature Analysis (V4.1). https://doi.org/https://doi.org/10.5067/GHGMR-4FJ04</w:t>
      </w:r>
    </w:p>
    <w:p w14:paraId="00000188"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Kaplan, I.C., Hansen, C., </w:t>
      </w:r>
      <w:proofErr w:type="spellStart"/>
      <w:r>
        <w:rPr>
          <w:rFonts w:ascii="Times New Roman" w:eastAsia="Times New Roman" w:hAnsi="Times New Roman" w:cs="Times New Roman"/>
          <w:sz w:val="24"/>
          <w:szCs w:val="24"/>
        </w:rPr>
        <w:t>Morzaria</w:t>
      </w:r>
      <w:proofErr w:type="spellEnd"/>
      <w:r>
        <w:rPr>
          <w:rFonts w:ascii="Times New Roman" w:eastAsia="Times New Roman" w:hAnsi="Times New Roman" w:cs="Times New Roman"/>
          <w:sz w:val="24"/>
          <w:szCs w:val="24"/>
        </w:rPr>
        <w:t>-Luna, H.N., Girardin, R., Marshall, K.N., 2020. Ecosystem-Based Harvest Control Rules for Norwegian and US Ecosystems. Front. Mar. Sci. 7, 1–15. https://doi.org/10.3389/fmars.2020.00652</w:t>
      </w:r>
    </w:p>
    <w:p w14:paraId="00000189"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Kaplan, I.C., Marshall, K.N., 2016. Ecosystem Models for Management Applications. ICES J. Mar. Sci. 73, 1715–1724.</w:t>
      </w:r>
    </w:p>
    <w:p w14:paraId="0000018A"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Kearney, K., Stock, C., Sarmiento, J., 2013. Amplification and attenuation of increased primary production in a marine food web. Mar. Ecol. Prog. Ser. 491, 1–14. https://doi.org/10.3354/meps10484</w:t>
      </w:r>
    </w:p>
    <w:p w14:paraId="0000018B"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Kearney, K.A., Stock, C., Aydin, K., Sarmiento, J.L., 2012. Coupling planktonic ecosystem and fisheries food web models for a pelagic ecosystem: Description and validation for the subarctic Pacific. Ecol. Modell. 237–238, 43–62. https://doi.org/10.1016/j.ecolmodel.2012.04.006</w:t>
      </w:r>
    </w:p>
    <w:p w14:paraId="0000018C"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Lentz, S.J., 2008. Observations and a Model of the Mean Circulation over the Middle Atlantic Bight. J. Phys.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38, 1203–1221. https://doi.org/10.1175/2007JPO3768.1</w:t>
      </w:r>
    </w:p>
    <w:p w14:paraId="0000018D"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Link, J.S., Fulton, E.A., Gamble, R.J., 2010. The northeast US application of </w:t>
      </w:r>
      <w:proofErr w:type="gramStart"/>
      <w:r>
        <w:rPr>
          <w:rFonts w:ascii="Times New Roman" w:eastAsia="Times New Roman" w:hAnsi="Times New Roman" w:cs="Times New Roman"/>
          <w:sz w:val="24"/>
          <w:szCs w:val="24"/>
        </w:rPr>
        <w:t>ATLANTIS :</w:t>
      </w:r>
      <w:proofErr w:type="gramEnd"/>
      <w:r>
        <w:rPr>
          <w:rFonts w:ascii="Times New Roman" w:eastAsia="Times New Roman" w:hAnsi="Times New Roman" w:cs="Times New Roman"/>
          <w:sz w:val="24"/>
          <w:szCs w:val="24"/>
        </w:rPr>
        <w:t xml:space="preserve"> A full system model exploring marine ecosystem dynamics in a living marine resource management context. Prog.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87, 214–234. https://doi.org/10.1016/j.pocean.2010.09.020</w:t>
      </w:r>
    </w:p>
    <w:p w14:paraId="0000018E"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Link, J.S., Gamble, R.J., Fulton, E.A., 2011. Atlantis: Construction, Calibration, and Application of an Ecosystem Model with Ecological Interactions, Physiographic Conditions, and Flee Behavior, NOAA Tech Memo NMFS NE-218.</w:t>
      </w:r>
    </w:p>
    <w:p w14:paraId="0000018F"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Morel, A., Berthon, J.-F., 1989. Surface pigments, algal biomass profiles, and potential production of the euphotic layer: Relationships reinvestigated in view of remote-sensing applications. </w:t>
      </w:r>
      <w:proofErr w:type="spellStart"/>
      <w:r>
        <w:rPr>
          <w:rFonts w:ascii="Times New Roman" w:eastAsia="Times New Roman" w:hAnsi="Times New Roman" w:cs="Times New Roman"/>
          <w:sz w:val="24"/>
          <w:szCs w:val="24"/>
        </w:rPr>
        <w:t>Limnol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34, 1545–1562. https://doi.org/10.4319/lo.1989.34.8.1545</w:t>
      </w:r>
    </w:p>
    <w:p w14:paraId="00000190"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Moriarty, R., O’Brien, T.D., 2013. Distribution of </w:t>
      </w:r>
      <w:proofErr w:type="spellStart"/>
      <w:r>
        <w:rPr>
          <w:rFonts w:ascii="Times New Roman" w:eastAsia="Times New Roman" w:hAnsi="Times New Roman" w:cs="Times New Roman"/>
          <w:sz w:val="24"/>
          <w:szCs w:val="24"/>
        </w:rPr>
        <w:t>mesozooplankton</w:t>
      </w:r>
      <w:proofErr w:type="spellEnd"/>
      <w:r>
        <w:rPr>
          <w:rFonts w:ascii="Times New Roman" w:eastAsia="Times New Roman" w:hAnsi="Times New Roman" w:cs="Times New Roman"/>
          <w:sz w:val="24"/>
          <w:szCs w:val="24"/>
        </w:rPr>
        <w:t xml:space="preserve"> biomass in the global ocean. Earth Syst. Sci. Data 5, 45–55. https://doi.org/10.5194/essd-5-45-2013</w:t>
      </w:r>
    </w:p>
    <w:p w14:paraId="00000191"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Morse, R.E., Friedland, K.D., </w:t>
      </w:r>
      <w:proofErr w:type="spellStart"/>
      <w:r>
        <w:rPr>
          <w:rFonts w:ascii="Times New Roman" w:eastAsia="Times New Roman" w:hAnsi="Times New Roman" w:cs="Times New Roman"/>
          <w:sz w:val="24"/>
          <w:szCs w:val="24"/>
        </w:rPr>
        <w:t>Tommasi</w:t>
      </w:r>
      <w:proofErr w:type="spellEnd"/>
      <w:r>
        <w:rPr>
          <w:rFonts w:ascii="Times New Roman" w:eastAsia="Times New Roman" w:hAnsi="Times New Roman" w:cs="Times New Roman"/>
          <w:sz w:val="24"/>
          <w:szCs w:val="24"/>
        </w:rPr>
        <w:t>, D., Stock, C., Nye, J., 2017. Distinct zooplankton regime shift patterns across ecoregions of the U.S. Northeast continental shelf Large Marine Ecosystem. J. Mar. Syst. 165, 77–91. https://doi.org/10.1016/j.jmarsys.2016.09.011</w:t>
      </w:r>
    </w:p>
    <w:p w14:paraId="00000192"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Nilsen, I., Kolding, J., Hansen, C., Howell, D., 2020. Exploring Balanced Harvesting by Using an Atlantis Ecosystem Model for the Nordic and Barents Seas. Front. Mar. Sci. 7. </w:t>
      </w:r>
      <w:hyperlink r:id="rId21">
        <w:r>
          <w:rPr>
            <w:rFonts w:ascii="Times New Roman" w:eastAsia="Times New Roman" w:hAnsi="Times New Roman" w:cs="Times New Roman"/>
            <w:color w:val="1155CC"/>
            <w:sz w:val="24"/>
            <w:szCs w:val="24"/>
            <w:u w:val="single"/>
          </w:rPr>
          <w:t>https://doi.org/10.3389/fmars.2020.00070</w:t>
        </w:r>
      </w:hyperlink>
    </w:p>
    <w:p w14:paraId="00000193"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Arial" w:eastAsia="Arial" w:hAnsi="Arial" w:cs="Arial"/>
          <w:highlight w:val="white"/>
        </w:rPr>
        <w:t>NOAA Fisheries. 2022. Stock SMART data records. Retrieved from www.st.nmfs.noaa.gov/stocksmart. 03/02/2022.</w:t>
      </w:r>
    </w:p>
    <w:p w14:paraId="00000194"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Northeast Fisheries Science Center, 2021. </w:t>
      </w:r>
      <w:proofErr w:type="spellStart"/>
      <w:r>
        <w:rPr>
          <w:rFonts w:ascii="Times New Roman" w:eastAsia="Times New Roman" w:hAnsi="Times New Roman" w:cs="Times New Roman"/>
          <w:sz w:val="24"/>
          <w:szCs w:val="24"/>
        </w:rPr>
        <w:t>Northest</w:t>
      </w:r>
      <w:proofErr w:type="spellEnd"/>
      <w:r>
        <w:rPr>
          <w:rFonts w:ascii="Times New Roman" w:eastAsia="Times New Roman" w:hAnsi="Times New Roman" w:cs="Times New Roman"/>
          <w:sz w:val="24"/>
          <w:szCs w:val="24"/>
        </w:rPr>
        <w:t xml:space="preserve"> Atlantic Mackerel, 2021 Management Track </w:t>
      </w:r>
      <w:proofErr w:type="spellStart"/>
      <w:r>
        <w:rPr>
          <w:rFonts w:ascii="Times New Roman" w:eastAsia="Times New Roman" w:hAnsi="Times New Roman" w:cs="Times New Roman"/>
          <w:sz w:val="24"/>
          <w:szCs w:val="24"/>
        </w:rPr>
        <w:t>Assessemnt</w:t>
      </w:r>
      <w:proofErr w:type="spellEnd"/>
      <w:r>
        <w:rPr>
          <w:rFonts w:ascii="Times New Roman" w:eastAsia="Times New Roman" w:hAnsi="Times New Roman" w:cs="Times New Roman"/>
          <w:sz w:val="24"/>
          <w:szCs w:val="24"/>
        </w:rPr>
        <w:t xml:space="preserve"> Report.</w:t>
      </w:r>
    </w:p>
    <w:p w14:paraId="00000195"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Northeast Fisheries Science Center, 2018. 65th Northeast Regional Stock Assessment Workshop (65th SAW) Assessment Summary Report.</w:t>
      </w:r>
    </w:p>
    <w:p w14:paraId="00000196"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Northeast Fisheries Science Center, 2011. Northeast Regional Stock Assessment Workshop (51st SAW) Assessment Report.</w:t>
      </w:r>
    </w:p>
    <w:p w14:paraId="00000197"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Ohman</w:t>
      </w:r>
      <w:proofErr w:type="spellEnd"/>
      <w:r>
        <w:rPr>
          <w:rFonts w:ascii="Times New Roman" w:eastAsia="Times New Roman" w:hAnsi="Times New Roman" w:cs="Times New Roman"/>
          <w:sz w:val="24"/>
          <w:szCs w:val="24"/>
        </w:rPr>
        <w:t xml:space="preserve">, M.D., Runge, J.A., Durbin, E.G., Field, D.B., </w:t>
      </w:r>
      <w:proofErr w:type="spellStart"/>
      <w:r>
        <w:rPr>
          <w:rFonts w:ascii="Times New Roman" w:eastAsia="Times New Roman" w:hAnsi="Times New Roman" w:cs="Times New Roman"/>
          <w:sz w:val="24"/>
          <w:szCs w:val="24"/>
        </w:rPr>
        <w:t>Niehoff</w:t>
      </w:r>
      <w:proofErr w:type="spellEnd"/>
      <w:r>
        <w:rPr>
          <w:rFonts w:ascii="Times New Roman" w:eastAsia="Times New Roman" w:hAnsi="Times New Roman" w:cs="Times New Roman"/>
          <w:sz w:val="24"/>
          <w:szCs w:val="24"/>
        </w:rPr>
        <w:t xml:space="preserve">, B., 2002. On birth and death in the sea. </w:t>
      </w:r>
      <w:proofErr w:type="spellStart"/>
      <w:r>
        <w:rPr>
          <w:rFonts w:ascii="Times New Roman" w:eastAsia="Times New Roman" w:hAnsi="Times New Roman" w:cs="Times New Roman"/>
          <w:sz w:val="24"/>
          <w:szCs w:val="24"/>
        </w:rPr>
        <w:t>Hydrobiologia</w:t>
      </w:r>
      <w:proofErr w:type="spellEnd"/>
      <w:r>
        <w:rPr>
          <w:rFonts w:ascii="Times New Roman" w:eastAsia="Times New Roman" w:hAnsi="Times New Roman" w:cs="Times New Roman"/>
          <w:sz w:val="24"/>
          <w:szCs w:val="24"/>
        </w:rPr>
        <w:t xml:space="preserve"> 480, 55–68. https://doi.org/10.1023/A:1021228900786</w:t>
      </w:r>
    </w:p>
    <w:p w14:paraId="00000198"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Ortega-Cisneros, K., Cochrane, K.L., Fulton, E.A., Gorton, R., Popova, E., 2018. Evaluating the effects of climate change in the southern Benguela upwelling system using the Atlantis modelling framework. Fish.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27, 489–503. https://doi.org/10.1111/fog.12268</w:t>
      </w:r>
    </w:p>
    <w:p w14:paraId="00000199"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Pettigrew, N.R., Churchill, J.H., Janzen, C.D., Mangum, L.J., </w:t>
      </w:r>
      <w:proofErr w:type="spellStart"/>
      <w:r>
        <w:rPr>
          <w:rFonts w:ascii="Times New Roman" w:eastAsia="Times New Roman" w:hAnsi="Times New Roman" w:cs="Times New Roman"/>
          <w:sz w:val="24"/>
          <w:szCs w:val="24"/>
        </w:rPr>
        <w:t>Signell</w:t>
      </w:r>
      <w:proofErr w:type="spellEnd"/>
      <w:r>
        <w:rPr>
          <w:rFonts w:ascii="Times New Roman" w:eastAsia="Times New Roman" w:hAnsi="Times New Roman" w:cs="Times New Roman"/>
          <w:sz w:val="24"/>
          <w:szCs w:val="24"/>
        </w:rPr>
        <w:t xml:space="preserve">, R.P., Thomas, A.C., Townsend, D.W., </w:t>
      </w:r>
      <w:proofErr w:type="spellStart"/>
      <w:r>
        <w:rPr>
          <w:rFonts w:ascii="Times New Roman" w:eastAsia="Times New Roman" w:hAnsi="Times New Roman" w:cs="Times New Roman"/>
          <w:sz w:val="24"/>
          <w:szCs w:val="24"/>
        </w:rPr>
        <w:t>Wallinga</w:t>
      </w:r>
      <w:proofErr w:type="spellEnd"/>
      <w:r>
        <w:rPr>
          <w:rFonts w:ascii="Times New Roman" w:eastAsia="Times New Roman" w:hAnsi="Times New Roman" w:cs="Times New Roman"/>
          <w:sz w:val="24"/>
          <w:szCs w:val="24"/>
        </w:rPr>
        <w:t xml:space="preserve">, J.P., </w:t>
      </w:r>
      <w:proofErr w:type="spellStart"/>
      <w:r>
        <w:rPr>
          <w:rFonts w:ascii="Times New Roman" w:eastAsia="Times New Roman" w:hAnsi="Times New Roman" w:cs="Times New Roman"/>
          <w:sz w:val="24"/>
          <w:szCs w:val="24"/>
        </w:rPr>
        <w:t>Xue</w:t>
      </w:r>
      <w:proofErr w:type="spellEnd"/>
      <w:r>
        <w:rPr>
          <w:rFonts w:ascii="Times New Roman" w:eastAsia="Times New Roman" w:hAnsi="Times New Roman" w:cs="Times New Roman"/>
          <w:sz w:val="24"/>
          <w:szCs w:val="24"/>
        </w:rPr>
        <w:t xml:space="preserve">, H., 2005. The kinematic and hydrographic structure of the Gulf of Maine Coastal Current. Deep Sea Res. Part II Top. Stud.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52, 2369–2391. https://doi.org/10.1016/j.dsr2.2005.06.033</w:t>
      </w:r>
    </w:p>
    <w:p w14:paraId="0000019A"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Sathyendranath</w:t>
      </w:r>
      <w:proofErr w:type="spellEnd"/>
      <w:r>
        <w:rPr>
          <w:rFonts w:ascii="Times New Roman" w:eastAsia="Times New Roman" w:hAnsi="Times New Roman" w:cs="Times New Roman"/>
          <w:sz w:val="24"/>
          <w:szCs w:val="24"/>
        </w:rPr>
        <w:t xml:space="preserve">, S., Brewin, R., </w:t>
      </w:r>
      <w:proofErr w:type="spellStart"/>
      <w:r>
        <w:rPr>
          <w:rFonts w:ascii="Times New Roman" w:eastAsia="Times New Roman" w:hAnsi="Times New Roman" w:cs="Times New Roman"/>
          <w:sz w:val="24"/>
          <w:szCs w:val="24"/>
        </w:rPr>
        <w:t>Brockmann</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Brotas</w:t>
      </w:r>
      <w:proofErr w:type="spellEnd"/>
      <w:r>
        <w:rPr>
          <w:rFonts w:ascii="Times New Roman" w:eastAsia="Times New Roman" w:hAnsi="Times New Roman" w:cs="Times New Roman"/>
          <w:sz w:val="24"/>
          <w:szCs w:val="24"/>
        </w:rPr>
        <w:t xml:space="preserve">, V., </w:t>
      </w:r>
      <w:proofErr w:type="spellStart"/>
      <w:r>
        <w:rPr>
          <w:rFonts w:ascii="Times New Roman" w:eastAsia="Times New Roman" w:hAnsi="Times New Roman" w:cs="Times New Roman"/>
          <w:sz w:val="24"/>
          <w:szCs w:val="24"/>
        </w:rPr>
        <w:t>Calton</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Chuprin</w:t>
      </w:r>
      <w:proofErr w:type="spellEnd"/>
      <w:r>
        <w:rPr>
          <w:rFonts w:ascii="Times New Roman" w:eastAsia="Times New Roman" w:hAnsi="Times New Roman" w:cs="Times New Roman"/>
          <w:sz w:val="24"/>
          <w:szCs w:val="24"/>
        </w:rPr>
        <w:t xml:space="preserve">, A., Cipollini, P., Couto, A., Dingle, J., </w:t>
      </w:r>
      <w:proofErr w:type="spellStart"/>
      <w:r>
        <w:rPr>
          <w:rFonts w:ascii="Times New Roman" w:eastAsia="Times New Roman" w:hAnsi="Times New Roman" w:cs="Times New Roman"/>
          <w:sz w:val="24"/>
          <w:szCs w:val="24"/>
        </w:rPr>
        <w:t>Doerffer</w:t>
      </w:r>
      <w:proofErr w:type="spellEnd"/>
      <w:r>
        <w:rPr>
          <w:rFonts w:ascii="Times New Roman" w:eastAsia="Times New Roman" w:hAnsi="Times New Roman" w:cs="Times New Roman"/>
          <w:sz w:val="24"/>
          <w:szCs w:val="24"/>
        </w:rPr>
        <w:t xml:space="preserve">, R., Donlon, C., Dowell, M., Farman, A., Grant, M., Groom, S., Horseman, A., Jackson, T., </w:t>
      </w:r>
      <w:proofErr w:type="spellStart"/>
      <w:r>
        <w:rPr>
          <w:rFonts w:ascii="Times New Roman" w:eastAsia="Times New Roman" w:hAnsi="Times New Roman" w:cs="Times New Roman"/>
          <w:sz w:val="24"/>
          <w:szCs w:val="24"/>
        </w:rPr>
        <w:t>Krasemann</w:t>
      </w:r>
      <w:proofErr w:type="spellEnd"/>
      <w:r>
        <w:rPr>
          <w:rFonts w:ascii="Times New Roman" w:eastAsia="Times New Roman" w:hAnsi="Times New Roman" w:cs="Times New Roman"/>
          <w:sz w:val="24"/>
          <w:szCs w:val="24"/>
        </w:rPr>
        <w:t xml:space="preserve">, H., Lavender, S., Martinez-Vicente, V., </w:t>
      </w:r>
      <w:proofErr w:type="spellStart"/>
      <w:r>
        <w:rPr>
          <w:rFonts w:ascii="Times New Roman" w:eastAsia="Times New Roman" w:hAnsi="Times New Roman" w:cs="Times New Roman"/>
          <w:sz w:val="24"/>
          <w:szCs w:val="24"/>
        </w:rPr>
        <w:t>Mazeran</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Mélin</w:t>
      </w:r>
      <w:proofErr w:type="spellEnd"/>
      <w:r>
        <w:rPr>
          <w:rFonts w:ascii="Times New Roman" w:eastAsia="Times New Roman" w:hAnsi="Times New Roman" w:cs="Times New Roman"/>
          <w:sz w:val="24"/>
          <w:szCs w:val="24"/>
        </w:rPr>
        <w:t xml:space="preserve">, F., Moore, T., Müller, D., </w:t>
      </w:r>
      <w:proofErr w:type="spellStart"/>
      <w:r>
        <w:rPr>
          <w:rFonts w:ascii="Times New Roman" w:eastAsia="Times New Roman" w:hAnsi="Times New Roman" w:cs="Times New Roman"/>
          <w:sz w:val="24"/>
          <w:szCs w:val="24"/>
        </w:rPr>
        <w:t>Regner</w:t>
      </w:r>
      <w:proofErr w:type="spellEnd"/>
      <w:r>
        <w:rPr>
          <w:rFonts w:ascii="Times New Roman" w:eastAsia="Times New Roman" w:hAnsi="Times New Roman" w:cs="Times New Roman"/>
          <w:sz w:val="24"/>
          <w:szCs w:val="24"/>
        </w:rPr>
        <w:t xml:space="preserve">, P., Roy, S., Steele, C., Steinmetz, F., </w:t>
      </w:r>
      <w:r>
        <w:rPr>
          <w:rFonts w:ascii="Times New Roman" w:eastAsia="Times New Roman" w:hAnsi="Times New Roman" w:cs="Times New Roman"/>
          <w:sz w:val="24"/>
          <w:szCs w:val="24"/>
        </w:rPr>
        <w:lastRenderedPageBreak/>
        <w:t xml:space="preserve">Swinton, J., </w:t>
      </w:r>
      <w:proofErr w:type="spellStart"/>
      <w:r>
        <w:rPr>
          <w:rFonts w:ascii="Times New Roman" w:eastAsia="Times New Roman" w:hAnsi="Times New Roman" w:cs="Times New Roman"/>
          <w:sz w:val="24"/>
          <w:szCs w:val="24"/>
        </w:rPr>
        <w:t>Taberner</w:t>
      </w:r>
      <w:proofErr w:type="spellEnd"/>
      <w:r>
        <w:rPr>
          <w:rFonts w:ascii="Times New Roman" w:eastAsia="Times New Roman" w:hAnsi="Times New Roman" w:cs="Times New Roman"/>
          <w:sz w:val="24"/>
          <w:szCs w:val="24"/>
        </w:rPr>
        <w:t xml:space="preserve">, M., Thompson, A., Valente, A., </w:t>
      </w:r>
      <w:proofErr w:type="spellStart"/>
      <w:r>
        <w:rPr>
          <w:rFonts w:ascii="Times New Roman" w:eastAsia="Times New Roman" w:hAnsi="Times New Roman" w:cs="Times New Roman"/>
          <w:sz w:val="24"/>
          <w:szCs w:val="24"/>
        </w:rPr>
        <w:t>Zühlke</w:t>
      </w:r>
      <w:proofErr w:type="spellEnd"/>
      <w:r>
        <w:rPr>
          <w:rFonts w:ascii="Times New Roman" w:eastAsia="Times New Roman" w:hAnsi="Times New Roman" w:cs="Times New Roman"/>
          <w:sz w:val="24"/>
          <w:szCs w:val="24"/>
        </w:rPr>
        <w:t xml:space="preserve">, M., Brando, V., Feng, H., Feldman, G., Franz, B., </w:t>
      </w:r>
      <w:proofErr w:type="spellStart"/>
      <w:r>
        <w:rPr>
          <w:rFonts w:ascii="Times New Roman" w:eastAsia="Times New Roman" w:hAnsi="Times New Roman" w:cs="Times New Roman"/>
          <w:sz w:val="24"/>
          <w:szCs w:val="24"/>
        </w:rPr>
        <w:t>Frouin</w:t>
      </w:r>
      <w:proofErr w:type="spellEnd"/>
      <w:r>
        <w:rPr>
          <w:rFonts w:ascii="Times New Roman" w:eastAsia="Times New Roman" w:hAnsi="Times New Roman" w:cs="Times New Roman"/>
          <w:sz w:val="24"/>
          <w:szCs w:val="24"/>
        </w:rPr>
        <w:t xml:space="preserve">, R., Gould, R., Hooker, S., </w:t>
      </w:r>
      <w:proofErr w:type="spellStart"/>
      <w:r>
        <w:rPr>
          <w:rFonts w:ascii="Times New Roman" w:eastAsia="Times New Roman" w:hAnsi="Times New Roman" w:cs="Times New Roman"/>
          <w:sz w:val="24"/>
          <w:szCs w:val="24"/>
        </w:rPr>
        <w:t>Kahru</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Kratzer</w:t>
      </w:r>
      <w:proofErr w:type="spellEnd"/>
      <w:r>
        <w:rPr>
          <w:rFonts w:ascii="Times New Roman" w:eastAsia="Times New Roman" w:hAnsi="Times New Roman" w:cs="Times New Roman"/>
          <w:sz w:val="24"/>
          <w:szCs w:val="24"/>
        </w:rPr>
        <w:t xml:space="preserve">, S., Mitchell, B., Muller-Karger, F., </w:t>
      </w:r>
      <w:proofErr w:type="spellStart"/>
      <w:r>
        <w:rPr>
          <w:rFonts w:ascii="Times New Roman" w:eastAsia="Times New Roman" w:hAnsi="Times New Roman" w:cs="Times New Roman"/>
          <w:sz w:val="24"/>
          <w:szCs w:val="24"/>
        </w:rPr>
        <w:t>Sosik</w:t>
      </w:r>
      <w:proofErr w:type="spellEnd"/>
      <w:r>
        <w:rPr>
          <w:rFonts w:ascii="Times New Roman" w:eastAsia="Times New Roman" w:hAnsi="Times New Roman" w:cs="Times New Roman"/>
          <w:sz w:val="24"/>
          <w:szCs w:val="24"/>
        </w:rPr>
        <w:t xml:space="preserve">, H., Voss, K., </w:t>
      </w:r>
      <w:proofErr w:type="spellStart"/>
      <w:r>
        <w:rPr>
          <w:rFonts w:ascii="Times New Roman" w:eastAsia="Times New Roman" w:hAnsi="Times New Roman" w:cs="Times New Roman"/>
          <w:sz w:val="24"/>
          <w:szCs w:val="24"/>
        </w:rPr>
        <w:t>Werdell</w:t>
      </w:r>
      <w:proofErr w:type="spellEnd"/>
      <w:r>
        <w:rPr>
          <w:rFonts w:ascii="Times New Roman" w:eastAsia="Times New Roman" w:hAnsi="Times New Roman" w:cs="Times New Roman"/>
          <w:sz w:val="24"/>
          <w:szCs w:val="24"/>
        </w:rPr>
        <w:t>, J., Platt, T., 2019. An Ocean-</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Time Series for Use in Climate Studies: The Experience of the Ocean-</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Climate Change Initiative (OC-CCI). Sensors 19, 4285. https://doi.org/10.3390/s19194285</w:t>
      </w:r>
    </w:p>
    <w:p w14:paraId="0000019B" w14:textId="77777777" w:rsidR="00921C02" w:rsidRDefault="00E75778">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Sathyendranath</w:t>
      </w:r>
      <w:proofErr w:type="spellEnd"/>
      <w:r>
        <w:rPr>
          <w:rFonts w:ascii="Times New Roman" w:eastAsia="Times New Roman" w:hAnsi="Times New Roman" w:cs="Times New Roman"/>
          <w:sz w:val="24"/>
          <w:szCs w:val="24"/>
        </w:rPr>
        <w:t xml:space="preserve">, S., Jackson, T., </w:t>
      </w:r>
      <w:proofErr w:type="spellStart"/>
      <w:r>
        <w:rPr>
          <w:rFonts w:ascii="Times New Roman" w:eastAsia="Times New Roman" w:hAnsi="Times New Roman" w:cs="Times New Roman"/>
          <w:sz w:val="24"/>
          <w:szCs w:val="24"/>
        </w:rPr>
        <w:t>Brockmann</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Brotas</w:t>
      </w:r>
      <w:proofErr w:type="spellEnd"/>
      <w:r>
        <w:rPr>
          <w:rFonts w:ascii="Times New Roman" w:eastAsia="Times New Roman" w:hAnsi="Times New Roman" w:cs="Times New Roman"/>
          <w:sz w:val="24"/>
          <w:szCs w:val="24"/>
        </w:rPr>
        <w:t xml:space="preserve">, V., </w:t>
      </w:r>
      <w:proofErr w:type="spellStart"/>
      <w:r>
        <w:rPr>
          <w:rFonts w:ascii="Times New Roman" w:eastAsia="Times New Roman" w:hAnsi="Times New Roman" w:cs="Times New Roman"/>
          <w:sz w:val="24"/>
          <w:szCs w:val="24"/>
        </w:rPr>
        <w:t>Calton</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Chuprin</w:t>
      </w:r>
      <w:proofErr w:type="spellEnd"/>
      <w:r>
        <w:rPr>
          <w:rFonts w:ascii="Times New Roman" w:eastAsia="Times New Roman" w:hAnsi="Times New Roman" w:cs="Times New Roman"/>
          <w:sz w:val="24"/>
          <w:szCs w:val="24"/>
        </w:rPr>
        <w:t xml:space="preserve">, A., Clements, O., Cipollini, P., </w:t>
      </w:r>
      <w:proofErr w:type="spellStart"/>
      <w:r>
        <w:rPr>
          <w:rFonts w:ascii="Times New Roman" w:eastAsia="Times New Roman" w:hAnsi="Times New Roman" w:cs="Times New Roman"/>
          <w:sz w:val="24"/>
          <w:szCs w:val="24"/>
        </w:rPr>
        <w:t>Danne</w:t>
      </w:r>
      <w:proofErr w:type="spellEnd"/>
      <w:r>
        <w:rPr>
          <w:rFonts w:ascii="Times New Roman" w:eastAsia="Times New Roman" w:hAnsi="Times New Roman" w:cs="Times New Roman"/>
          <w:sz w:val="24"/>
          <w:szCs w:val="24"/>
        </w:rPr>
        <w:t xml:space="preserve">, O., Dingle, J., Donlon, C., Grant, M., Groom, S., </w:t>
      </w:r>
      <w:proofErr w:type="spellStart"/>
      <w:r>
        <w:rPr>
          <w:rFonts w:ascii="Times New Roman" w:eastAsia="Times New Roman" w:hAnsi="Times New Roman" w:cs="Times New Roman"/>
          <w:sz w:val="24"/>
          <w:szCs w:val="24"/>
        </w:rPr>
        <w:t>Krasemann</w:t>
      </w:r>
      <w:proofErr w:type="spellEnd"/>
      <w:r>
        <w:rPr>
          <w:rFonts w:ascii="Times New Roman" w:eastAsia="Times New Roman" w:hAnsi="Times New Roman" w:cs="Times New Roman"/>
          <w:sz w:val="24"/>
          <w:szCs w:val="24"/>
        </w:rPr>
        <w:t xml:space="preserve">, H., Lavender, S., </w:t>
      </w:r>
      <w:proofErr w:type="spellStart"/>
      <w:r>
        <w:rPr>
          <w:rFonts w:ascii="Times New Roman" w:eastAsia="Times New Roman" w:hAnsi="Times New Roman" w:cs="Times New Roman"/>
          <w:sz w:val="24"/>
          <w:szCs w:val="24"/>
        </w:rPr>
        <w:t>Mazeran</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Mélin</w:t>
      </w:r>
      <w:proofErr w:type="spellEnd"/>
      <w:r>
        <w:rPr>
          <w:rFonts w:ascii="Times New Roman" w:eastAsia="Times New Roman" w:hAnsi="Times New Roman" w:cs="Times New Roman"/>
          <w:sz w:val="24"/>
          <w:szCs w:val="24"/>
        </w:rPr>
        <w:t xml:space="preserve">, F., Müller, D., </w:t>
      </w:r>
      <w:proofErr w:type="spellStart"/>
      <w:r>
        <w:rPr>
          <w:rFonts w:ascii="Times New Roman" w:eastAsia="Times New Roman" w:hAnsi="Times New Roman" w:cs="Times New Roman"/>
          <w:sz w:val="24"/>
          <w:szCs w:val="24"/>
        </w:rPr>
        <w:t>Regner</w:t>
      </w:r>
      <w:proofErr w:type="spellEnd"/>
      <w:r>
        <w:rPr>
          <w:rFonts w:ascii="Times New Roman" w:eastAsia="Times New Roman" w:hAnsi="Times New Roman" w:cs="Times New Roman"/>
          <w:sz w:val="24"/>
          <w:szCs w:val="24"/>
        </w:rPr>
        <w:t xml:space="preserve">, P., Steinmetz, F., Steele, C., Swinton, J., Valente, A., </w:t>
      </w:r>
      <w:proofErr w:type="spellStart"/>
      <w:r>
        <w:rPr>
          <w:rFonts w:ascii="Times New Roman" w:eastAsia="Times New Roman" w:hAnsi="Times New Roman" w:cs="Times New Roman"/>
          <w:sz w:val="24"/>
          <w:szCs w:val="24"/>
        </w:rPr>
        <w:t>Zühlke</w:t>
      </w:r>
      <w:proofErr w:type="spellEnd"/>
      <w:r>
        <w:rPr>
          <w:rFonts w:ascii="Times New Roman" w:eastAsia="Times New Roman" w:hAnsi="Times New Roman" w:cs="Times New Roman"/>
          <w:sz w:val="24"/>
          <w:szCs w:val="24"/>
        </w:rPr>
        <w:t xml:space="preserve">, M., Feldman, G., Franz, B., </w:t>
      </w:r>
      <w:proofErr w:type="spellStart"/>
      <w:r>
        <w:rPr>
          <w:rFonts w:ascii="Times New Roman" w:eastAsia="Times New Roman" w:hAnsi="Times New Roman" w:cs="Times New Roman"/>
          <w:sz w:val="24"/>
          <w:szCs w:val="24"/>
        </w:rPr>
        <w:t>Frouin</w:t>
      </w:r>
      <w:proofErr w:type="spellEnd"/>
      <w:r>
        <w:rPr>
          <w:rFonts w:ascii="Times New Roman" w:eastAsia="Times New Roman" w:hAnsi="Times New Roman" w:cs="Times New Roman"/>
          <w:sz w:val="24"/>
          <w:szCs w:val="24"/>
        </w:rPr>
        <w:t xml:space="preserve">, R., </w:t>
      </w:r>
      <w:proofErr w:type="spellStart"/>
      <w:r>
        <w:rPr>
          <w:rFonts w:ascii="Times New Roman" w:eastAsia="Times New Roman" w:hAnsi="Times New Roman" w:cs="Times New Roman"/>
          <w:sz w:val="24"/>
          <w:szCs w:val="24"/>
        </w:rPr>
        <w:t>Werdell</w:t>
      </w:r>
      <w:proofErr w:type="spellEnd"/>
      <w:r>
        <w:rPr>
          <w:rFonts w:ascii="Times New Roman" w:eastAsia="Times New Roman" w:hAnsi="Times New Roman" w:cs="Times New Roman"/>
          <w:sz w:val="24"/>
          <w:szCs w:val="24"/>
        </w:rPr>
        <w:t xml:space="preserve">, J., Platt, T., 2020. ESA Ocean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Climate Change Initiative (Ocean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cci): Global chlorophyll-a data products gridded on a sinusoidal projection, Version 4.2.</w:t>
      </w:r>
    </w:p>
    <w:p w14:paraId="0000019C"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Stock, C.A., Dunne, J.P., John, J.G., 2014. Global-scale carbon and energy flows through the marine planktonic food </w:t>
      </w:r>
      <w:proofErr w:type="gramStart"/>
      <w:r>
        <w:rPr>
          <w:rFonts w:ascii="Times New Roman" w:eastAsia="Times New Roman" w:hAnsi="Times New Roman" w:cs="Times New Roman"/>
          <w:sz w:val="24"/>
          <w:szCs w:val="24"/>
        </w:rPr>
        <w:t>web :</w:t>
      </w:r>
      <w:proofErr w:type="gramEnd"/>
      <w:r>
        <w:rPr>
          <w:rFonts w:ascii="Times New Roman" w:eastAsia="Times New Roman" w:hAnsi="Times New Roman" w:cs="Times New Roman"/>
          <w:sz w:val="24"/>
          <w:szCs w:val="24"/>
        </w:rPr>
        <w:t xml:space="preserve"> An analysis with a coupled physical – biological model. Prog. </w:t>
      </w:r>
      <w:proofErr w:type="spellStart"/>
      <w:r>
        <w:rPr>
          <w:rFonts w:ascii="Times New Roman" w:eastAsia="Times New Roman" w:hAnsi="Times New Roman" w:cs="Times New Roman"/>
          <w:sz w:val="24"/>
          <w:szCs w:val="24"/>
        </w:rPr>
        <w:t>Oceanogr</w:t>
      </w:r>
      <w:proofErr w:type="spellEnd"/>
      <w:r>
        <w:rPr>
          <w:rFonts w:ascii="Times New Roman" w:eastAsia="Times New Roman" w:hAnsi="Times New Roman" w:cs="Times New Roman"/>
          <w:sz w:val="24"/>
          <w:szCs w:val="24"/>
        </w:rPr>
        <w:t>. 120, 1–28. https://doi.org/10.1016/j.pocean.2013.07.001</w:t>
      </w:r>
    </w:p>
    <w:p w14:paraId="0000019D"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Turner, K.J., </w:t>
      </w:r>
      <w:proofErr w:type="spellStart"/>
      <w:r>
        <w:rPr>
          <w:rFonts w:ascii="Times New Roman" w:eastAsia="Times New Roman" w:hAnsi="Times New Roman" w:cs="Times New Roman"/>
          <w:sz w:val="24"/>
          <w:szCs w:val="24"/>
        </w:rPr>
        <w:t>Mouw</w:t>
      </w:r>
      <w:proofErr w:type="spellEnd"/>
      <w:r>
        <w:rPr>
          <w:rFonts w:ascii="Times New Roman" w:eastAsia="Times New Roman" w:hAnsi="Times New Roman" w:cs="Times New Roman"/>
          <w:sz w:val="24"/>
          <w:szCs w:val="24"/>
        </w:rPr>
        <w:t xml:space="preserve">, C.B., Hyde, K.J.W., Morse, R., </w:t>
      </w:r>
      <w:proofErr w:type="spellStart"/>
      <w:r>
        <w:rPr>
          <w:rFonts w:ascii="Times New Roman" w:eastAsia="Times New Roman" w:hAnsi="Times New Roman" w:cs="Times New Roman"/>
          <w:sz w:val="24"/>
          <w:szCs w:val="24"/>
        </w:rPr>
        <w:t>Ciochetto</w:t>
      </w:r>
      <w:proofErr w:type="spellEnd"/>
      <w:r>
        <w:rPr>
          <w:rFonts w:ascii="Times New Roman" w:eastAsia="Times New Roman" w:hAnsi="Times New Roman" w:cs="Times New Roman"/>
          <w:sz w:val="24"/>
          <w:szCs w:val="24"/>
        </w:rPr>
        <w:t>, A.B., 2021. Optimization and assessment of phytoplankton size class algorithms for ocean color data on the Northeast U.S. continental shelf. Remote Sens. Environ. 267, 112729. https://doi.org/10.1016/j.rse.2021.112729</w:t>
      </w:r>
    </w:p>
    <w:p w14:paraId="0000019E"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Wood, S.N., 2017. Generalized Additive models: An Introduction with R, 2nd ed. Chapman and Hall/CRC.</w:t>
      </w:r>
    </w:p>
    <w:p w14:paraId="0000019F" w14:textId="77777777" w:rsidR="00921C02" w:rsidRDefault="00E75778">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Zhang, S., Stock, C.A., </w:t>
      </w:r>
      <w:proofErr w:type="spellStart"/>
      <w:r>
        <w:rPr>
          <w:rFonts w:ascii="Times New Roman" w:eastAsia="Times New Roman" w:hAnsi="Times New Roman" w:cs="Times New Roman"/>
          <w:sz w:val="24"/>
          <w:szCs w:val="24"/>
        </w:rPr>
        <w:t>Curchitser</w:t>
      </w:r>
      <w:proofErr w:type="spellEnd"/>
      <w:r>
        <w:rPr>
          <w:rFonts w:ascii="Times New Roman" w:eastAsia="Times New Roman" w:hAnsi="Times New Roman" w:cs="Times New Roman"/>
          <w:sz w:val="24"/>
          <w:szCs w:val="24"/>
        </w:rPr>
        <w:t xml:space="preserve">, E.N., </w:t>
      </w:r>
      <w:proofErr w:type="spellStart"/>
      <w:r>
        <w:rPr>
          <w:rFonts w:ascii="Times New Roman" w:eastAsia="Times New Roman" w:hAnsi="Times New Roman" w:cs="Times New Roman"/>
          <w:sz w:val="24"/>
          <w:szCs w:val="24"/>
        </w:rPr>
        <w:t>Dussin</w:t>
      </w:r>
      <w:proofErr w:type="spellEnd"/>
      <w:r>
        <w:rPr>
          <w:rFonts w:ascii="Times New Roman" w:eastAsia="Times New Roman" w:hAnsi="Times New Roman" w:cs="Times New Roman"/>
          <w:sz w:val="24"/>
          <w:szCs w:val="24"/>
        </w:rPr>
        <w:t xml:space="preserve">, R., 2019. A Numerical Model Analysis of the Mean and Seasonal Nitrogen Budget on the Northeast U.S. Shelf. J. </w:t>
      </w:r>
      <w:proofErr w:type="spellStart"/>
      <w:r>
        <w:rPr>
          <w:rFonts w:ascii="Times New Roman" w:eastAsia="Times New Roman" w:hAnsi="Times New Roman" w:cs="Times New Roman"/>
          <w:sz w:val="24"/>
          <w:szCs w:val="24"/>
        </w:rPr>
        <w:t>Geophys</w:t>
      </w:r>
      <w:proofErr w:type="spellEnd"/>
      <w:r>
        <w:rPr>
          <w:rFonts w:ascii="Times New Roman" w:eastAsia="Times New Roman" w:hAnsi="Times New Roman" w:cs="Times New Roman"/>
          <w:sz w:val="24"/>
          <w:szCs w:val="24"/>
        </w:rPr>
        <w:t>. Res. Ocean. 124, 2969–2991. https://doi.org/10.1029/2018JC014308</w:t>
      </w:r>
    </w:p>
    <w:p w14:paraId="000001A0" w14:textId="77777777" w:rsidR="00921C02" w:rsidRDefault="00921C02">
      <w:pPr>
        <w:spacing w:line="276" w:lineRule="auto"/>
        <w:jc w:val="both"/>
        <w:rPr>
          <w:rFonts w:ascii="Times New Roman" w:eastAsia="Times New Roman" w:hAnsi="Times New Roman" w:cs="Times New Roman"/>
          <w:b/>
          <w:sz w:val="24"/>
          <w:szCs w:val="24"/>
        </w:rPr>
      </w:pPr>
    </w:p>
    <w:p w14:paraId="000001A1" w14:textId="77777777" w:rsidR="00921C02" w:rsidRDefault="00E75778">
      <w:pPr>
        <w:rPr>
          <w:rFonts w:ascii="Times New Roman" w:eastAsia="Times New Roman" w:hAnsi="Times New Roman" w:cs="Times New Roman"/>
          <w:b/>
          <w:sz w:val="24"/>
          <w:szCs w:val="24"/>
        </w:rPr>
      </w:pPr>
      <w:r>
        <w:br w:type="page"/>
      </w:r>
    </w:p>
    <w:p w14:paraId="000001A2" w14:textId="77777777" w:rsidR="00921C02" w:rsidRDefault="00E75778">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9. Supplemental Figures</w:t>
      </w:r>
    </w:p>
    <w:p w14:paraId="000001A3" w14:textId="77777777" w:rsidR="00921C02" w:rsidRDefault="00921C02">
      <w:pPr>
        <w:rPr>
          <w:rFonts w:ascii="Times New Roman" w:eastAsia="Times New Roman" w:hAnsi="Times New Roman" w:cs="Times New Roman"/>
          <w:b/>
          <w:sz w:val="24"/>
          <w:szCs w:val="24"/>
        </w:rPr>
      </w:pPr>
    </w:p>
    <w:p w14:paraId="000001A6" w14:textId="2457608A" w:rsidR="00921C02" w:rsidRDefault="0023318A">
      <w:pPr>
        <w:jc w:val="center"/>
        <w:rPr>
          <w:rFonts w:ascii="Times New Roman" w:eastAsia="Times New Roman" w:hAnsi="Times New Roman" w:cs="Times New Roman"/>
          <w:i/>
          <w:sz w:val="24"/>
          <w:szCs w:val="24"/>
        </w:rPr>
      </w:pPr>
      <w:r w:rsidRPr="0023318A">
        <w:rPr>
          <w:rFonts w:ascii="Times New Roman" w:eastAsia="Times New Roman" w:hAnsi="Times New Roman" w:cs="Times New Roman"/>
          <w:i/>
          <w:noProof/>
          <w:sz w:val="24"/>
          <w:szCs w:val="24"/>
        </w:rPr>
        <w:pict w14:anchorId="52FFF9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S2_COPEPOD_NEUS_Comparisons" style="width:355.65pt;height:222.2pt;mso-width-percent:0;mso-height-percent:0;mso-width-percent:0;mso-height-percent:0">
            <v:imagedata r:id="rId22" o:title="S2_COPEPOD_NEUS_Comparisons"/>
          </v:shape>
        </w:pict>
      </w:r>
    </w:p>
    <w:p w14:paraId="000001A8" w14:textId="60AA6CBA" w:rsidR="00921C02" w:rsidRDefault="00E75778" w:rsidP="00F80F4C">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S</w:t>
      </w:r>
      <w:r w:rsidR="00F80F4C">
        <w:rPr>
          <w:rFonts w:ascii="Times New Roman" w:eastAsia="Times New Roman" w:hAnsi="Times New Roman" w:cs="Times New Roman"/>
          <w:i/>
          <w:sz w:val="24"/>
          <w:szCs w:val="24"/>
        </w:rPr>
        <w:t>1</w:t>
      </w:r>
      <w:r>
        <w:rPr>
          <w:rFonts w:ascii="Times New Roman" w:eastAsia="Times New Roman" w:hAnsi="Times New Roman" w:cs="Times New Roman"/>
          <w:i/>
          <w:sz w:val="24"/>
          <w:szCs w:val="24"/>
        </w:rPr>
        <w:t xml:space="preserve">: The ratio of COPEPOD to NEUSv2 total zooplankton carbon mass. Data are aggregated by season and EPU (colors). </w:t>
      </w:r>
    </w:p>
    <w:p w14:paraId="000001A9" w14:textId="184914BF" w:rsidR="00921C02" w:rsidRDefault="0023318A">
      <w:pPr>
        <w:jc w:val="center"/>
        <w:rPr>
          <w:rFonts w:ascii="Times New Roman" w:eastAsia="Times New Roman" w:hAnsi="Times New Roman" w:cs="Times New Roman"/>
          <w:b/>
          <w:i/>
          <w:sz w:val="24"/>
          <w:szCs w:val="24"/>
        </w:rPr>
      </w:pPr>
      <w:r w:rsidRPr="0023318A">
        <w:rPr>
          <w:rFonts w:ascii="Times New Roman" w:eastAsia="Times New Roman" w:hAnsi="Times New Roman" w:cs="Times New Roman"/>
          <w:b/>
          <w:i/>
          <w:noProof/>
          <w:sz w:val="24"/>
          <w:szCs w:val="24"/>
        </w:rPr>
        <w:pict w14:anchorId="6A0CFE01">
          <v:shape id="_x0000_i1025" type="#_x0000_t75" alt="S3_Seasonal_Distribution_Planktivores" style="width:348.85pt;height:218.5pt;mso-width-percent:0;mso-height-percent:0;mso-width-percent:0;mso-height-percent:0">
            <v:imagedata r:id="rId23" o:title="S3_Seasonal_Distribution_Planktivores"/>
          </v:shape>
        </w:pict>
      </w:r>
    </w:p>
    <w:p w14:paraId="000001AA" w14:textId="106E2FC7" w:rsidR="00353C1C" w:rsidRDefault="00E7577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S</w:t>
      </w:r>
      <w:r w:rsidR="00F80F4C">
        <w:rPr>
          <w:rFonts w:ascii="Times New Roman" w:eastAsia="Times New Roman" w:hAnsi="Times New Roman" w:cs="Times New Roman"/>
          <w:i/>
          <w:sz w:val="24"/>
          <w:szCs w:val="24"/>
        </w:rPr>
        <w:t>2</w:t>
      </w:r>
      <w:r>
        <w:rPr>
          <w:rFonts w:ascii="Times New Roman" w:eastAsia="Times New Roman" w:hAnsi="Times New Roman" w:cs="Times New Roman"/>
          <w:i/>
          <w:sz w:val="24"/>
          <w:szCs w:val="24"/>
        </w:rPr>
        <w:t>: Summary of the predefined spatial distribution of each planktivorous fish species by EPU. These are based on the FXXX_SY parameters in Atlantis’ biology parameter file. At each time step, spatial distributions of each species are weighted towards these fixed proportions to prevent unrealistic aggregations or drifting.</w:t>
      </w:r>
    </w:p>
    <w:p w14:paraId="66E413D6" w14:textId="77777777" w:rsidR="00353C1C" w:rsidRDefault="00353C1C">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br w:type="page"/>
      </w:r>
    </w:p>
    <w:p w14:paraId="67DCD690" w14:textId="33D093D3" w:rsidR="00353C1C" w:rsidRPr="00F04C8A" w:rsidRDefault="00353C1C" w:rsidP="00353C1C">
      <w:pPr>
        <w:spacing w:line="276" w:lineRule="auto"/>
        <w:jc w:val="both"/>
        <w:rPr>
          <w:rFonts w:ascii="Times New Roman" w:eastAsia="Times New Roman" w:hAnsi="Times New Roman" w:cs="Times New Roman"/>
          <w:i/>
          <w:sz w:val="24"/>
          <w:szCs w:val="24"/>
        </w:rPr>
      </w:pPr>
      <w:r w:rsidRPr="00F04C8A">
        <w:rPr>
          <w:rFonts w:ascii="Times New Roman" w:eastAsia="Times New Roman" w:hAnsi="Times New Roman" w:cs="Times New Roman"/>
          <w:i/>
          <w:sz w:val="24"/>
          <w:szCs w:val="24"/>
        </w:rPr>
        <w:lastRenderedPageBreak/>
        <w:t xml:space="preserve">Table </w:t>
      </w:r>
      <w:r>
        <w:rPr>
          <w:rFonts w:ascii="Times New Roman" w:eastAsia="Times New Roman" w:hAnsi="Times New Roman" w:cs="Times New Roman"/>
          <w:i/>
          <w:sz w:val="24"/>
          <w:szCs w:val="24"/>
        </w:rPr>
        <w:t>S1</w:t>
      </w:r>
      <w:r w:rsidRPr="00F04C8A">
        <w:rPr>
          <w:rFonts w:ascii="Times New Roman" w:eastAsia="Times New Roman" w:hAnsi="Times New Roman" w:cs="Times New Roman"/>
          <w:i/>
          <w:sz w:val="24"/>
          <w:szCs w:val="24"/>
        </w:rPr>
        <w:t xml:space="preserve">: Mean of daily bias for each variables and for each NEUSv2 box and layer. Level 1 is 0-50m, level 2 is 50–120m, and level 3 is 120-300m. Phytoplankton groups (diatoms, dinoflagellates, and </w:t>
      </w:r>
      <w:del w:id="148" w:author="Kimberly Hyde (ACL)" w:date="2022-04-22T09:44:00Z">
        <w:r w:rsidRPr="00F04C8A" w:rsidDel="004E7639">
          <w:rPr>
            <w:rFonts w:ascii="Times New Roman" w:eastAsia="Times New Roman" w:hAnsi="Times New Roman" w:cs="Times New Roman"/>
            <w:i/>
            <w:sz w:val="24"/>
            <w:szCs w:val="24"/>
          </w:rPr>
          <w:delText>picophytoplankton</w:delText>
        </w:r>
      </w:del>
      <w:ins w:id="149" w:author="Kimberly Hyde (ACL)" w:date="2022-04-22T09:44:00Z">
        <w:r w:rsidR="004E7639">
          <w:rPr>
            <w:rFonts w:ascii="Times New Roman" w:eastAsia="Times New Roman" w:hAnsi="Times New Roman" w:cs="Times New Roman"/>
            <w:i/>
            <w:sz w:val="24"/>
            <w:szCs w:val="24"/>
          </w:rPr>
          <w:t>picoplankton</w:t>
        </w:r>
      </w:ins>
      <w:r w:rsidRPr="00F04C8A">
        <w:rPr>
          <w:rFonts w:ascii="Times New Roman" w:eastAsia="Times New Roman" w:hAnsi="Times New Roman" w:cs="Times New Roman"/>
          <w:i/>
          <w:sz w:val="24"/>
          <w:szCs w:val="24"/>
        </w:rPr>
        <w:t>) are only forced in the surface level and have bias units of mg N m</w:t>
      </w:r>
      <w:r w:rsidRPr="00F04C8A">
        <w:rPr>
          <w:rFonts w:ascii="Times New Roman" w:eastAsia="Times New Roman" w:hAnsi="Times New Roman" w:cs="Times New Roman"/>
          <w:i/>
          <w:sz w:val="24"/>
          <w:szCs w:val="24"/>
          <w:vertAlign w:val="superscript"/>
        </w:rPr>
        <w:t>-3</w:t>
      </w:r>
      <w:r w:rsidRPr="00F04C8A">
        <w:rPr>
          <w:rFonts w:ascii="Times New Roman" w:eastAsia="Times New Roman" w:hAnsi="Times New Roman" w:cs="Times New Roman"/>
          <w:i/>
          <w:sz w:val="24"/>
          <w:szCs w:val="24"/>
        </w:rPr>
        <w:t xml:space="preserve">. </w:t>
      </w:r>
    </w:p>
    <w:tbl>
      <w:tblPr>
        <w:tblStyle w:val="TableGrid"/>
        <w:tblW w:w="5610" w:type="pct"/>
        <w:tblInd w:w="-455" w:type="dxa"/>
        <w:tblLook w:val="04A0" w:firstRow="1" w:lastRow="0" w:firstColumn="1" w:lastColumn="0" w:noHBand="0" w:noVBand="1"/>
      </w:tblPr>
      <w:tblGrid>
        <w:gridCol w:w="547"/>
        <w:gridCol w:w="873"/>
        <w:gridCol w:w="1459"/>
        <w:gridCol w:w="3068"/>
        <w:gridCol w:w="839"/>
        <w:gridCol w:w="839"/>
        <w:gridCol w:w="839"/>
        <w:gridCol w:w="839"/>
        <w:gridCol w:w="839"/>
        <w:gridCol w:w="839"/>
      </w:tblGrid>
      <w:tr w:rsidR="00353C1C" w:rsidRPr="009F6DD2" w14:paraId="761FAFEE" w14:textId="77777777" w:rsidTr="00F238BB">
        <w:trPr>
          <w:trHeight w:val="300"/>
        </w:trPr>
        <w:tc>
          <w:tcPr>
            <w:tcW w:w="261" w:type="pct"/>
            <w:noWrap/>
            <w:hideMark/>
          </w:tcPr>
          <w:p w14:paraId="1E203A9D" w14:textId="77777777" w:rsidR="00353C1C" w:rsidRPr="009F6DD2" w:rsidRDefault="00353C1C" w:rsidP="00F238BB">
            <w:pPr>
              <w:rPr>
                <w:rFonts w:ascii="Times New Roman" w:eastAsia="Times New Roman" w:hAnsi="Times New Roman" w:cs="Times New Roman"/>
                <w:sz w:val="24"/>
                <w:szCs w:val="24"/>
              </w:rPr>
            </w:pPr>
          </w:p>
        </w:tc>
        <w:tc>
          <w:tcPr>
            <w:tcW w:w="2066" w:type="pct"/>
            <w:gridSpan w:val="3"/>
            <w:noWrap/>
            <w:hideMark/>
          </w:tcPr>
          <w:p w14:paraId="55756CE1" w14:textId="77777777" w:rsidR="00353C1C" w:rsidRPr="009F6DD2" w:rsidRDefault="00353C1C" w:rsidP="00F238BB">
            <w:pPr>
              <w:jc w:val="center"/>
              <w:rPr>
                <w:rFonts w:ascii="Times New Roman" w:eastAsia="Times New Roman" w:hAnsi="Times New Roman" w:cs="Times New Roman"/>
                <w:sz w:val="20"/>
                <w:szCs w:val="20"/>
              </w:rPr>
            </w:pPr>
            <w:r w:rsidRPr="009F6DD2">
              <w:rPr>
                <w:rFonts w:eastAsia="Times New Roman"/>
                <w:color w:val="000000"/>
              </w:rPr>
              <w:t>Level 1</w:t>
            </w:r>
          </w:p>
        </w:tc>
        <w:tc>
          <w:tcPr>
            <w:tcW w:w="411" w:type="pct"/>
            <w:noWrap/>
            <w:hideMark/>
          </w:tcPr>
          <w:p w14:paraId="14DED765" w14:textId="77777777" w:rsidR="00353C1C" w:rsidRPr="009F6DD2" w:rsidRDefault="00353C1C" w:rsidP="00F238BB">
            <w:pPr>
              <w:jc w:val="right"/>
              <w:rPr>
                <w:rFonts w:eastAsia="Times New Roman"/>
                <w:color w:val="000000"/>
              </w:rPr>
            </w:pPr>
            <w:r w:rsidRPr="009F6DD2">
              <w:rPr>
                <w:rFonts w:eastAsia="Times New Roman"/>
                <w:color w:val="000000"/>
              </w:rPr>
              <w:t>Level 1</w:t>
            </w:r>
          </w:p>
        </w:tc>
        <w:tc>
          <w:tcPr>
            <w:tcW w:w="400" w:type="pct"/>
            <w:noWrap/>
            <w:hideMark/>
          </w:tcPr>
          <w:p w14:paraId="43FA077F" w14:textId="77777777" w:rsidR="00353C1C" w:rsidRPr="009F6DD2" w:rsidRDefault="00353C1C" w:rsidP="00F238BB">
            <w:pPr>
              <w:jc w:val="right"/>
              <w:rPr>
                <w:rFonts w:eastAsia="Times New Roman"/>
                <w:color w:val="000000"/>
              </w:rPr>
            </w:pPr>
            <w:r w:rsidRPr="009F6DD2">
              <w:rPr>
                <w:rFonts w:eastAsia="Times New Roman"/>
                <w:color w:val="000000"/>
              </w:rPr>
              <w:t>Level 2</w:t>
            </w:r>
          </w:p>
        </w:tc>
        <w:tc>
          <w:tcPr>
            <w:tcW w:w="400" w:type="pct"/>
            <w:noWrap/>
            <w:hideMark/>
          </w:tcPr>
          <w:p w14:paraId="69FE69C0" w14:textId="77777777" w:rsidR="00353C1C" w:rsidRPr="009F6DD2" w:rsidRDefault="00353C1C" w:rsidP="00F238BB">
            <w:pPr>
              <w:jc w:val="right"/>
              <w:rPr>
                <w:rFonts w:eastAsia="Times New Roman"/>
                <w:color w:val="000000"/>
              </w:rPr>
            </w:pPr>
            <w:r w:rsidRPr="009F6DD2">
              <w:rPr>
                <w:rFonts w:eastAsia="Times New Roman"/>
                <w:color w:val="000000"/>
              </w:rPr>
              <w:t>Level 3</w:t>
            </w:r>
          </w:p>
        </w:tc>
        <w:tc>
          <w:tcPr>
            <w:tcW w:w="663" w:type="pct"/>
            <w:noWrap/>
            <w:hideMark/>
          </w:tcPr>
          <w:p w14:paraId="602BEA0D" w14:textId="77777777" w:rsidR="00353C1C" w:rsidRPr="009F6DD2" w:rsidRDefault="00353C1C" w:rsidP="00F238BB">
            <w:pPr>
              <w:jc w:val="right"/>
              <w:rPr>
                <w:rFonts w:eastAsia="Times New Roman"/>
                <w:color w:val="000000"/>
              </w:rPr>
            </w:pPr>
            <w:r w:rsidRPr="009F6DD2">
              <w:rPr>
                <w:rFonts w:eastAsia="Times New Roman"/>
                <w:color w:val="000000"/>
              </w:rPr>
              <w:t>Level 1</w:t>
            </w:r>
          </w:p>
        </w:tc>
        <w:tc>
          <w:tcPr>
            <w:tcW w:w="400" w:type="pct"/>
            <w:noWrap/>
            <w:hideMark/>
          </w:tcPr>
          <w:p w14:paraId="0FBEE5DE" w14:textId="77777777" w:rsidR="00353C1C" w:rsidRPr="009F6DD2" w:rsidRDefault="00353C1C" w:rsidP="00F238BB">
            <w:pPr>
              <w:jc w:val="right"/>
              <w:rPr>
                <w:rFonts w:eastAsia="Times New Roman"/>
                <w:color w:val="000000"/>
              </w:rPr>
            </w:pPr>
            <w:r w:rsidRPr="009F6DD2">
              <w:rPr>
                <w:rFonts w:eastAsia="Times New Roman"/>
                <w:color w:val="000000"/>
              </w:rPr>
              <w:t>Level 2</w:t>
            </w:r>
          </w:p>
        </w:tc>
        <w:tc>
          <w:tcPr>
            <w:tcW w:w="400" w:type="pct"/>
            <w:noWrap/>
            <w:hideMark/>
          </w:tcPr>
          <w:p w14:paraId="298533C4" w14:textId="77777777" w:rsidR="00353C1C" w:rsidRPr="009F6DD2" w:rsidRDefault="00353C1C" w:rsidP="00F238BB">
            <w:pPr>
              <w:jc w:val="right"/>
              <w:rPr>
                <w:rFonts w:eastAsia="Times New Roman"/>
                <w:color w:val="000000"/>
              </w:rPr>
            </w:pPr>
            <w:r w:rsidRPr="009F6DD2">
              <w:rPr>
                <w:rFonts w:eastAsia="Times New Roman"/>
                <w:color w:val="000000"/>
              </w:rPr>
              <w:t>Level 3</w:t>
            </w:r>
          </w:p>
        </w:tc>
      </w:tr>
      <w:tr w:rsidR="00353C1C" w:rsidRPr="009F6DD2" w14:paraId="4BD0C5A3" w14:textId="77777777" w:rsidTr="00F238BB">
        <w:trPr>
          <w:trHeight w:val="300"/>
        </w:trPr>
        <w:tc>
          <w:tcPr>
            <w:tcW w:w="261" w:type="pct"/>
            <w:noWrap/>
            <w:hideMark/>
          </w:tcPr>
          <w:p w14:paraId="38AD3379" w14:textId="77777777" w:rsidR="00353C1C" w:rsidRPr="009F6DD2" w:rsidRDefault="00353C1C" w:rsidP="00F238BB">
            <w:pPr>
              <w:jc w:val="right"/>
              <w:rPr>
                <w:rFonts w:eastAsia="Times New Roman"/>
                <w:color w:val="000000"/>
              </w:rPr>
            </w:pPr>
            <w:r w:rsidRPr="009F6DD2">
              <w:rPr>
                <w:rFonts w:eastAsia="Times New Roman"/>
                <w:color w:val="000000"/>
              </w:rPr>
              <w:t>Box</w:t>
            </w:r>
          </w:p>
        </w:tc>
        <w:tc>
          <w:tcPr>
            <w:tcW w:w="464" w:type="pct"/>
            <w:noWrap/>
            <w:hideMark/>
          </w:tcPr>
          <w:p w14:paraId="679C8617" w14:textId="77777777" w:rsidR="00353C1C" w:rsidRPr="009F6DD2" w:rsidRDefault="00353C1C" w:rsidP="00F238BB">
            <w:pPr>
              <w:jc w:val="right"/>
              <w:rPr>
                <w:rFonts w:eastAsia="Times New Roman"/>
                <w:color w:val="000000"/>
              </w:rPr>
            </w:pPr>
            <w:r w:rsidRPr="009F6DD2">
              <w:rPr>
                <w:rFonts w:eastAsia="Times New Roman"/>
                <w:color w:val="000000"/>
              </w:rPr>
              <w:t>Diatom</w:t>
            </w:r>
          </w:p>
        </w:tc>
        <w:tc>
          <w:tcPr>
            <w:tcW w:w="695" w:type="pct"/>
            <w:noWrap/>
            <w:hideMark/>
          </w:tcPr>
          <w:p w14:paraId="7AD11816" w14:textId="77777777" w:rsidR="00353C1C" w:rsidRPr="009F6DD2" w:rsidRDefault="00353C1C" w:rsidP="00F238BB">
            <w:pPr>
              <w:jc w:val="right"/>
              <w:rPr>
                <w:rFonts w:eastAsia="Times New Roman"/>
                <w:color w:val="000000"/>
              </w:rPr>
            </w:pPr>
            <w:r w:rsidRPr="009F6DD2">
              <w:rPr>
                <w:rFonts w:eastAsia="Times New Roman"/>
                <w:color w:val="000000"/>
              </w:rPr>
              <w:t>Dinoflagellate</w:t>
            </w:r>
          </w:p>
        </w:tc>
        <w:tc>
          <w:tcPr>
            <w:tcW w:w="907" w:type="pct"/>
            <w:noWrap/>
            <w:hideMark/>
          </w:tcPr>
          <w:p w14:paraId="42960E3C" w14:textId="6BB53E34" w:rsidR="00353C1C" w:rsidRPr="009F6DD2" w:rsidRDefault="00353C1C" w:rsidP="00F238BB">
            <w:pPr>
              <w:jc w:val="right"/>
              <w:rPr>
                <w:rFonts w:eastAsia="Times New Roman"/>
                <w:color w:val="000000"/>
              </w:rPr>
            </w:pPr>
            <w:del w:id="150" w:author="Kimberly Hyde (ACL)" w:date="2022-04-22T09:44:00Z">
              <w:r w:rsidRPr="009F6DD2" w:rsidDel="004E7639">
                <w:rPr>
                  <w:rFonts w:eastAsia="Times New Roman"/>
                  <w:color w:val="000000"/>
                </w:rPr>
                <w:delText>Picophytoplankton</w:delText>
              </w:r>
            </w:del>
            <w:ins w:id="151" w:author="Kimberly Hyde (ACL)" w:date="2022-04-22T09:44:00Z">
              <w:r w:rsidR="004E7639">
                <w:rPr>
                  <w:rFonts w:eastAsia="Times New Roman"/>
                  <w:color w:val="000000"/>
                </w:rPr>
                <w:t>Picoplankton</w:t>
              </w:r>
            </w:ins>
          </w:p>
        </w:tc>
        <w:tc>
          <w:tcPr>
            <w:tcW w:w="1211" w:type="pct"/>
            <w:gridSpan w:val="3"/>
            <w:noWrap/>
            <w:hideMark/>
          </w:tcPr>
          <w:p w14:paraId="11ACF296" w14:textId="77777777" w:rsidR="00353C1C" w:rsidRPr="009F6DD2" w:rsidRDefault="00353C1C" w:rsidP="00F238BB">
            <w:pPr>
              <w:jc w:val="center"/>
              <w:rPr>
                <w:rFonts w:ascii="Times New Roman" w:eastAsia="Times New Roman" w:hAnsi="Times New Roman" w:cs="Times New Roman"/>
                <w:sz w:val="20"/>
                <w:szCs w:val="20"/>
              </w:rPr>
            </w:pPr>
            <w:r w:rsidRPr="009F6DD2">
              <w:rPr>
                <w:rFonts w:eastAsia="Times New Roman"/>
                <w:color w:val="000000"/>
              </w:rPr>
              <w:t>Salinity</w:t>
            </w:r>
            <w:r>
              <w:rPr>
                <w:rFonts w:eastAsia="Times New Roman"/>
                <w:color w:val="000000"/>
              </w:rPr>
              <w:t xml:space="preserve"> (PSU)</w:t>
            </w:r>
          </w:p>
        </w:tc>
        <w:tc>
          <w:tcPr>
            <w:tcW w:w="1463" w:type="pct"/>
            <w:gridSpan w:val="3"/>
            <w:noWrap/>
            <w:hideMark/>
          </w:tcPr>
          <w:p w14:paraId="32E30F5A" w14:textId="77777777" w:rsidR="00353C1C" w:rsidRPr="00F04C8A" w:rsidRDefault="00353C1C" w:rsidP="00F238BB">
            <w:pPr>
              <w:jc w:val="center"/>
              <w:rPr>
                <w:rFonts w:ascii="Times New Roman" w:eastAsia="Times New Roman" w:hAnsi="Times New Roman" w:cs="Times New Roman"/>
                <w:sz w:val="20"/>
                <w:szCs w:val="20"/>
              </w:rPr>
            </w:pPr>
            <w:r w:rsidRPr="009F6DD2">
              <w:rPr>
                <w:rFonts w:eastAsia="Times New Roman"/>
                <w:color w:val="000000"/>
              </w:rPr>
              <w:t>Temperature</w:t>
            </w:r>
            <w:r>
              <w:rPr>
                <w:rFonts w:eastAsia="Times New Roman"/>
                <w:color w:val="000000"/>
              </w:rPr>
              <w:t xml:space="preserve"> (</w:t>
            </w:r>
            <w:proofErr w:type="spellStart"/>
            <w:r>
              <w:rPr>
                <w:rFonts w:eastAsia="Times New Roman"/>
                <w:color w:val="000000"/>
                <w:vertAlign w:val="superscript"/>
              </w:rPr>
              <w:t>o</w:t>
            </w:r>
            <w:r>
              <w:rPr>
                <w:rFonts w:eastAsia="Times New Roman"/>
                <w:color w:val="000000"/>
              </w:rPr>
              <w:t>C</w:t>
            </w:r>
            <w:proofErr w:type="spellEnd"/>
            <w:r>
              <w:rPr>
                <w:rFonts w:eastAsia="Times New Roman"/>
                <w:color w:val="000000"/>
              </w:rPr>
              <w:t>)</w:t>
            </w:r>
          </w:p>
        </w:tc>
      </w:tr>
      <w:tr w:rsidR="00353C1C" w:rsidRPr="009F6DD2" w14:paraId="353F3B9E" w14:textId="77777777" w:rsidTr="00F238BB">
        <w:trPr>
          <w:trHeight w:val="300"/>
        </w:trPr>
        <w:tc>
          <w:tcPr>
            <w:tcW w:w="261" w:type="pct"/>
            <w:noWrap/>
            <w:hideMark/>
          </w:tcPr>
          <w:p w14:paraId="233AE52B" w14:textId="77777777" w:rsidR="00353C1C" w:rsidRPr="009F6DD2" w:rsidRDefault="00353C1C" w:rsidP="00F238BB">
            <w:pPr>
              <w:jc w:val="right"/>
              <w:rPr>
                <w:rFonts w:eastAsia="Times New Roman"/>
                <w:color w:val="000000"/>
              </w:rPr>
            </w:pPr>
            <w:r w:rsidRPr="009F6DD2">
              <w:rPr>
                <w:rFonts w:eastAsia="Times New Roman"/>
                <w:color w:val="000000"/>
              </w:rPr>
              <w:t>1</w:t>
            </w:r>
          </w:p>
        </w:tc>
        <w:tc>
          <w:tcPr>
            <w:tcW w:w="464" w:type="pct"/>
            <w:noWrap/>
            <w:hideMark/>
          </w:tcPr>
          <w:p w14:paraId="25766C21" w14:textId="77777777" w:rsidR="00353C1C" w:rsidRPr="009F6DD2" w:rsidRDefault="00353C1C" w:rsidP="00F238BB">
            <w:pPr>
              <w:jc w:val="right"/>
              <w:rPr>
                <w:rFonts w:eastAsia="Times New Roman"/>
                <w:color w:val="000000"/>
              </w:rPr>
            </w:pPr>
            <w:r w:rsidRPr="009F6DD2">
              <w:rPr>
                <w:rFonts w:eastAsia="Times New Roman"/>
                <w:color w:val="000000"/>
              </w:rPr>
              <w:t>0.27</w:t>
            </w:r>
          </w:p>
        </w:tc>
        <w:tc>
          <w:tcPr>
            <w:tcW w:w="695" w:type="pct"/>
            <w:noWrap/>
            <w:hideMark/>
          </w:tcPr>
          <w:p w14:paraId="4B1EE8BB" w14:textId="77777777" w:rsidR="00353C1C" w:rsidRPr="009F6DD2" w:rsidRDefault="00353C1C" w:rsidP="00F238BB">
            <w:pPr>
              <w:jc w:val="right"/>
              <w:rPr>
                <w:rFonts w:eastAsia="Times New Roman"/>
                <w:color w:val="000000"/>
              </w:rPr>
            </w:pPr>
            <w:r w:rsidRPr="009F6DD2">
              <w:rPr>
                <w:rFonts w:eastAsia="Times New Roman"/>
                <w:color w:val="000000"/>
              </w:rPr>
              <w:t>0.05</w:t>
            </w:r>
          </w:p>
        </w:tc>
        <w:tc>
          <w:tcPr>
            <w:tcW w:w="907" w:type="pct"/>
            <w:noWrap/>
            <w:hideMark/>
          </w:tcPr>
          <w:p w14:paraId="7BD3375B" w14:textId="77777777" w:rsidR="00353C1C" w:rsidRPr="009F6DD2" w:rsidRDefault="00353C1C" w:rsidP="00F238BB">
            <w:pPr>
              <w:jc w:val="right"/>
              <w:rPr>
                <w:rFonts w:eastAsia="Times New Roman"/>
                <w:color w:val="000000"/>
              </w:rPr>
            </w:pPr>
            <w:r w:rsidRPr="009F6DD2">
              <w:rPr>
                <w:rFonts w:eastAsia="Times New Roman"/>
                <w:color w:val="000000"/>
              </w:rPr>
              <w:t>0.07</w:t>
            </w:r>
          </w:p>
        </w:tc>
        <w:tc>
          <w:tcPr>
            <w:tcW w:w="411" w:type="pct"/>
            <w:noWrap/>
            <w:hideMark/>
          </w:tcPr>
          <w:p w14:paraId="70FF8DB3"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16EBFEBF"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400" w:type="pct"/>
            <w:noWrap/>
            <w:hideMark/>
          </w:tcPr>
          <w:p w14:paraId="76989C75"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57B721C0" w14:textId="77777777" w:rsidR="00353C1C" w:rsidRPr="009F6DD2" w:rsidRDefault="00353C1C" w:rsidP="00F238BB">
            <w:pPr>
              <w:jc w:val="right"/>
              <w:rPr>
                <w:rFonts w:eastAsia="Times New Roman"/>
                <w:color w:val="000000"/>
              </w:rPr>
            </w:pPr>
            <w:r w:rsidRPr="009F6DD2">
              <w:rPr>
                <w:rFonts w:eastAsia="Times New Roman"/>
                <w:color w:val="000000"/>
              </w:rPr>
              <w:t>-0.06</w:t>
            </w:r>
          </w:p>
        </w:tc>
        <w:tc>
          <w:tcPr>
            <w:tcW w:w="400" w:type="pct"/>
            <w:noWrap/>
            <w:hideMark/>
          </w:tcPr>
          <w:p w14:paraId="2796964C"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400" w:type="pct"/>
            <w:noWrap/>
            <w:hideMark/>
          </w:tcPr>
          <w:p w14:paraId="5710A964"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4594F4C5" w14:textId="77777777" w:rsidTr="00F238BB">
        <w:trPr>
          <w:trHeight w:val="300"/>
        </w:trPr>
        <w:tc>
          <w:tcPr>
            <w:tcW w:w="261" w:type="pct"/>
            <w:noWrap/>
            <w:hideMark/>
          </w:tcPr>
          <w:p w14:paraId="55DEF184" w14:textId="77777777" w:rsidR="00353C1C" w:rsidRPr="009F6DD2" w:rsidRDefault="00353C1C" w:rsidP="00F238BB">
            <w:pPr>
              <w:jc w:val="right"/>
              <w:rPr>
                <w:rFonts w:eastAsia="Times New Roman"/>
                <w:color w:val="000000"/>
              </w:rPr>
            </w:pPr>
            <w:r w:rsidRPr="009F6DD2">
              <w:rPr>
                <w:rFonts w:eastAsia="Times New Roman"/>
                <w:color w:val="000000"/>
              </w:rPr>
              <w:t>2</w:t>
            </w:r>
          </w:p>
        </w:tc>
        <w:tc>
          <w:tcPr>
            <w:tcW w:w="464" w:type="pct"/>
            <w:noWrap/>
            <w:hideMark/>
          </w:tcPr>
          <w:p w14:paraId="64E43BFA" w14:textId="77777777" w:rsidR="00353C1C" w:rsidRPr="009F6DD2" w:rsidRDefault="00353C1C" w:rsidP="00F238BB">
            <w:pPr>
              <w:jc w:val="right"/>
              <w:rPr>
                <w:rFonts w:eastAsia="Times New Roman"/>
                <w:color w:val="000000"/>
              </w:rPr>
            </w:pPr>
            <w:r w:rsidRPr="009F6DD2">
              <w:rPr>
                <w:rFonts w:eastAsia="Times New Roman"/>
                <w:color w:val="000000"/>
              </w:rPr>
              <w:t>0.06</w:t>
            </w:r>
          </w:p>
        </w:tc>
        <w:tc>
          <w:tcPr>
            <w:tcW w:w="695" w:type="pct"/>
            <w:noWrap/>
            <w:hideMark/>
          </w:tcPr>
          <w:p w14:paraId="22DDDCA9"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907" w:type="pct"/>
            <w:noWrap/>
            <w:hideMark/>
          </w:tcPr>
          <w:p w14:paraId="3466F605" w14:textId="77777777" w:rsidR="00353C1C" w:rsidRPr="009F6DD2" w:rsidRDefault="00353C1C" w:rsidP="00F238BB">
            <w:pPr>
              <w:jc w:val="right"/>
              <w:rPr>
                <w:rFonts w:eastAsia="Times New Roman"/>
                <w:color w:val="000000"/>
              </w:rPr>
            </w:pPr>
            <w:r w:rsidRPr="009F6DD2">
              <w:rPr>
                <w:rFonts w:eastAsia="Times New Roman"/>
                <w:color w:val="000000"/>
              </w:rPr>
              <w:t>0.04</w:t>
            </w:r>
          </w:p>
        </w:tc>
        <w:tc>
          <w:tcPr>
            <w:tcW w:w="411" w:type="pct"/>
            <w:noWrap/>
            <w:hideMark/>
          </w:tcPr>
          <w:p w14:paraId="6CF8E140" w14:textId="77777777" w:rsidR="00353C1C" w:rsidRPr="009F6DD2" w:rsidRDefault="00353C1C" w:rsidP="00F238BB">
            <w:pPr>
              <w:jc w:val="right"/>
              <w:rPr>
                <w:rFonts w:eastAsia="Times New Roman"/>
                <w:color w:val="000000"/>
              </w:rPr>
            </w:pPr>
            <w:r w:rsidRPr="009F6DD2">
              <w:rPr>
                <w:rFonts w:eastAsia="Times New Roman"/>
                <w:color w:val="000000"/>
              </w:rPr>
              <w:t>-0.02</w:t>
            </w:r>
          </w:p>
        </w:tc>
        <w:tc>
          <w:tcPr>
            <w:tcW w:w="400" w:type="pct"/>
            <w:noWrap/>
            <w:hideMark/>
          </w:tcPr>
          <w:p w14:paraId="22E64060"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400" w:type="pct"/>
            <w:noWrap/>
            <w:hideMark/>
          </w:tcPr>
          <w:p w14:paraId="76405A8B"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1DDE8521" w14:textId="77777777" w:rsidR="00353C1C" w:rsidRPr="009F6DD2" w:rsidRDefault="00353C1C" w:rsidP="00F238BB">
            <w:pPr>
              <w:jc w:val="right"/>
              <w:rPr>
                <w:rFonts w:eastAsia="Times New Roman"/>
                <w:color w:val="000000"/>
              </w:rPr>
            </w:pPr>
            <w:r w:rsidRPr="009F6DD2">
              <w:rPr>
                <w:rFonts w:eastAsia="Times New Roman"/>
                <w:color w:val="000000"/>
              </w:rPr>
              <w:t>-0.06</w:t>
            </w:r>
          </w:p>
        </w:tc>
        <w:tc>
          <w:tcPr>
            <w:tcW w:w="400" w:type="pct"/>
            <w:noWrap/>
            <w:hideMark/>
          </w:tcPr>
          <w:p w14:paraId="7CA5F590"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400" w:type="pct"/>
            <w:noWrap/>
            <w:hideMark/>
          </w:tcPr>
          <w:p w14:paraId="05CA8675"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152BDF49" w14:textId="77777777" w:rsidTr="00F238BB">
        <w:trPr>
          <w:trHeight w:val="300"/>
        </w:trPr>
        <w:tc>
          <w:tcPr>
            <w:tcW w:w="261" w:type="pct"/>
            <w:noWrap/>
            <w:hideMark/>
          </w:tcPr>
          <w:p w14:paraId="7E7F013B" w14:textId="77777777" w:rsidR="00353C1C" w:rsidRPr="009F6DD2" w:rsidRDefault="00353C1C" w:rsidP="00F238BB">
            <w:pPr>
              <w:jc w:val="right"/>
              <w:rPr>
                <w:rFonts w:eastAsia="Times New Roman"/>
                <w:color w:val="000000"/>
              </w:rPr>
            </w:pPr>
            <w:r w:rsidRPr="009F6DD2">
              <w:rPr>
                <w:rFonts w:eastAsia="Times New Roman"/>
                <w:color w:val="000000"/>
              </w:rPr>
              <w:t>3</w:t>
            </w:r>
          </w:p>
        </w:tc>
        <w:tc>
          <w:tcPr>
            <w:tcW w:w="464" w:type="pct"/>
            <w:noWrap/>
            <w:hideMark/>
          </w:tcPr>
          <w:p w14:paraId="695F2234" w14:textId="77777777" w:rsidR="00353C1C" w:rsidRPr="009F6DD2" w:rsidRDefault="00353C1C" w:rsidP="00F238BB">
            <w:pPr>
              <w:jc w:val="right"/>
              <w:rPr>
                <w:rFonts w:eastAsia="Times New Roman"/>
                <w:color w:val="000000"/>
              </w:rPr>
            </w:pPr>
            <w:r w:rsidRPr="009F6DD2">
              <w:rPr>
                <w:rFonts w:eastAsia="Times New Roman"/>
                <w:color w:val="000000"/>
              </w:rPr>
              <w:t>0.02</w:t>
            </w:r>
          </w:p>
        </w:tc>
        <w:tc>
          <w:tcPr>
            <w:tcW w:w="695" w:type="pct"/>
            <w:noWrap/>
            <w:hideMark/>
          </w:tcPr>
          <w:p w14:paraId="01B002C8"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907" w:type="pct"/>
            <w:noWrap/>
            <w:hideMark/>
          </w:tcPr>
          <w:p w14:paraId="5867569F" w14:textId="77777777" w:rsidR="00353C1C" w:rsidRPr="009F6DD2" w:rsidRDefault="00353C1C" w:rsidP="00F238BB">
            <w:pPr>
              <w:jc w:val="right"/>
              <w:rPr>
                <w:rFonts w:eastAsia="Times New Roman"/>
                <w:color w:val="000000"/>
              </w:rPr>
            </w:pPr>
            <w:r w:rsidRPr="009F6DD2">
              <w:rPr>
                <w:rFonts w:eastAsia="Times New Roman"/>
                <w:color w:val="000000"/>
              </w:rPr>
              <w:t>0.03</w:t>
            </w:r>
          </w:p>
        </w:tc>
        <w:tc>
          <w:tcPr>
            <w:tcW w:w="411" w:type="pct"/>
            <w:noWrap/>
            <w:hideMark/>
          </w:tcPr>
          <w:p w14:paraId="0F72F2CD" w14:textId="77777777" w:rsidR="00353C1C" w:rsidRPr="009F6DD2" w:rsidRDefault="00353C1C" w:rsidP="00F238BB">
            <w:pPr>
              <w:jc w:val="right"/>
              <w:rPr>
                <w:rFonts w:eastAsia="Times New Roman"/>
                <w:color w:val="000000"/>
              </w:rPr>
            </w:pPr>
            <w:r w:rsidRPr="009F6DD2">
              <w:rPr>
                <w:rFonts w:eastAsia="Times New Roman"/>
                <w:color w:val="000000"/>
              </w:rPr>
              <w:t>-0.02</w:t>
            </w:r>
          </w:p>
        </w:tc>
        <w:tc>
          <w:tcPr>
            <w:tcW w:w="400" w:type="pct"/>
            <w:noWrap/>
            <w:hideMark/>
          </w:tcPr>
          <w:p w14:paraId="47D94F34"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76C06896"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663" w:type="pct"/>
            <w:noWrap/>
            <w:hideMark/>
          </w:tcPr>
          <w:p w14:paraId="4E793582" w14:textId="77777777" w:rsidR="00353C1C" w:rsidRPr="009F6DD2" w:rsidRDefault="00353C1C" w:rsidP="00F238BB">
            <w:pPr>
              <w:jc w:val="right"/>
              <w:rPr>
                <w:rFonts w:eastAsia="Times New Roman"/>
                <w:color w:val="000000"/>
              </w:rPr>
            </w:pPr>
            <w:r w:rsidRPr="009F6DD2">
              <w:rPr>
                <w:rFonts w:eastAsia="Times New Roman"/>
                <w:color w:val="000000"/>
              </w:rPr>
              <w:t>-0.06</w:t>
            </w:r>
          </w:p>
        </w:tc>
        <w:tc>
          <w:tcPr>
            <w:tcW w:w="400" w:type="pct"/>
            <w:noWrap/>
            <w:hideMark/>
          </w:tcPr>
          <w:p w14:paraId="1B068F2D" w14:textId="77777777" w:rsidR="00353C1C" w:rsidRPr="009F6DD2" w:rsidRDefault="00353C1C" w:rsidP="00F238BB">
            <w:pPr>
              <w:jc w:val="right"/>
              <w:rPr>
                <w:rFonts w:eastAsia="Times New Roman"/>
                <w:color w:val="000000"/>
              </w:rPr>
            </w:pPr>
            <w:r w:rsidRPr="009F6DD2">
              <w:rPr>
                <w:rFonts w:eastAsia="Times New Roman"/>
                <w:color w:val="000000"/>
              </w:rPr>
              <w:t>-0.05</w:t>
            </w:r>
          </w:p>
        </w:tc>
        <w:tc>
          <w:tcPr>
            <w:tcW w:w="400" w:type="pct"/>
            <w:noWrap/>
            <w:hideMark/>
          </w:tcPr>
          <w:p w14:paraId="65AF67BE" w14:textId="77777777" w:rsidR="00353C1C" w:rsidRPr="009F6DD2" w:rsidRDefault="00353C1C" w:rsidP="00F238BB">
            <w:pPr>
              <w:jc w:val="right"/>
              <w:rPr>
                <w:rFonts w:eastAsia="Times New Roman"/>
                <w:color w:val="000000"/>
              </w:rPr>
            </w:pPr>
            <w:r w:rsidRPr="009F6DD2">
              <w:rPr>
                <w:rFonts w:eastAsia="Times New Roman"/>
                <w:color w:val="000000"/>
              </w:rPr>
              <w:t>-0.01</w:t>
            </w:r>
          </w:p>
        </w:tc>
      </w:tr>
      <w:tr w:rsidR="00353C1C" w:rsidRPr="009F6DD2" w14:paraId="744CA732" w14:textId="77777777" w:rsidTr="00F238BB">
        <w:trPr>
          <w:trHeight w:val="300"/>
        </w:trPr>
        <w:tc>
          <w:tcPr>
            <w:tcW w:w="261" w:type="pct"/>
            <w:noWrap/>
            <w:hideMark/>
          </w:tcPr>
          <w:p w14:paraId="4F219F47" w14:textId="77777777" w:rsidR="00353C1C" w:rsidRPr="009F6DD2" w:rsidRDefault="00353C1C" w:rsidP="00F238BB">
            <w:pPr>
              <w:jc w:val="right"/>
              <w:rPr>
                <w:rFonts w:eastAsia="Times New Roman"/>
                <w:color w:val="000000"/>
              </w:rPr>
            </w:pPr>
            <w:r w:rsidRPr="009F6DD2">
              <w:rPr>
                <w:rFonts w:eastAsia="Times New Roman"/>
                <w:color w:val="000000"/>
              </w:rPr>
              <w:t>4</w:t>
            </w:r>
          </w:p>
        </w:tc>
        <w:tc>
          <w:tcPr>
            <w:tcW w:w="464" w:type="pct"/>
            <w:noWrap/>
            <w:hideMark/>
          </w:tcPr>
          <w:p w14:paraId="57E843A1" w14:textId="77777777" w:rsidR="00353C1C" w:rsidRPr="009F6DD2" w:rsidRDefault="00353C1C" w:rsidP="00F238BB">
            <w:pPr>
              <w:jc w:val="right"/>
              <w:rPr>
                <w:rFonts w:eastAsia="Times New Roman"/>
                <w:color w:val="000000"/>
              </w:rPr>
            </w:pPr>
            <w:r w:rsidRPr="009F6DD2">
              <w:rPr>
                <w:rFonts w:eastAsia="Times New Roman"/>
                <w:color w:val="000000"/>
              </w:rPr>
              <w:t>0.42</w:t>
            </w:r>
          </w:p>
        </w:tc>
        <w:tc>
          <w:tcPr>
            <w:tcW w:w="695" w:type="pct"/>
            <w:noWrap/>
            <w:hideMark/>
          </w:tcPr>
          <w:p w14:paraId="0477535B" w14:textId="77777777" w:rsidR="00353C1C" w:rsidRPr="009F6DD2" w:rsidRDefault="00353C1C" w:rsidP="00F238BB">
            <w:pPr>
              <w:jc w:val="right"/>
              <w:rPr>
                <w:rFonts w:eastAsia="Times New Roman"/>
                <w:color w:val="000000"/>
              </w:rPr>
            </w:pPr>
            <w:r w:rsidRPr="009F6DD2">
              <w:rPr>
                <w:rFonts w:eastAsia="Times New Roman"/>
                <w:color w:val="000000"/>
              </w:rPr>
              <w:t>0.11</w:t>
            </w:r>
          </w:p>
        </w:tc>
        <w:tc>
          <w:tcPr>
            <w:tcW w:w="907" w:type="pct"/>
            <w:noWrap/>
            <w:hideMark/>
          </w:tcPr>
          <w:p w14:paraId="70C571B1" w14:textId="77777777" w:rsidR="00353C1C" w:rsidRPr="009F6DD2" w:rsidRDefault="00353C1C" w:rsidP="00F238BB">
            <w:pPr>
              <w:jc w:val="right"/>
              <w:rPr>
                <w:rFonts w:eastAsia="Times New Roman"/>
                <w:color w:val="000000"/>
              </w:rPr>
            </w:pPr>
            <w:r w:rsidRPr="009F6DD2">
              <w:rPr>
                <w:rFonts w:eastAsia="Times New Roman"/>
                <w:color w:val="000000"/>
              </w:rPr>
              <w:t>0.05</w:t>
            </w:r>
          </w:p>
        </w:tc>
        <w:tc>
          <w:tcPr>
            <w:tcW w:w="411" w:type="pct"/>
            <w:noWrap/>
            <w:hideMark/>
          </w:tcPr>
          <w:p w14:paraId="61A796E0"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7553E7B6"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400" w:type="pct"/>
            <w:noWrap/>
            <w:hideMark/>
          </w:tcPr>
          <w:p w14:paraId="2EED373D"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5D6CFE64"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39683D5C"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400" w:type="pct"/>
            <w:noWrap/>
            <w:hideMark/>
          </w:tcPr>
          <w:p w14:paraId="6F06D600"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093ACECA" w14:textId="77777777" w:rsidTr="00F238BB">
        <w:trPr>
          <w:trHeight w:val="300"/>
        </w:trPr>
        <w:tc>
          <w:tcPr>
            <w:tcW w:w="261" w:type="pct"/>
            <w:noWrap/>
            <w:hideMark/>
          </w:tcPr>
          <w:p w14:paraId="3BB72A44" w14:textId="77777777" w:rsidR="00353C1C" w:rsidRPr="009F6DD2" w:rsidRDefault="00353C1C" w:rsidP="00F238BB">
            <w:pPr>
              <w:jc w:val="right"/>
              <w:rPr>
                <w:rFonts w:eastAsia="Times New Roman"/>
                <w:color w:val="000000"/>
              </w:rPr>
            </w:pPr>
            <w:r w:rsidRPr="009F6DD2">
              <w:rPr>
                <w:rFonts w:eastAsia="Times New Roman"/>
                <w:color w:val="000000"/>
              </w:rPr>
              <w:t>5</w:t>
            </w:r>
          </w:p>
        </w:tc>
        <w:tc>
          <w:tcPr>
            <w:tcW w:w="464" w:type="pct"/>
            <w:noWrap/>
            <w:hideMark/>
          </w:tcPr>
          <w:p w14:paraId="7CDD4B57" w14:textId="77777777" w:rsidR="00353C1C" w:rsidRPr="009F6DD2" w:rsidRDefault="00353C1C" w:rsidP="00F238BB">
            <w:pPr>
              <w:jc w:val="right"/>
              <w:rPr>
                <w:rFonts w:eastAsia="Times New Roman"/>
                <w:color w:val="000000"/>
              </w:rPr>
            </w:pPr>
            <w:r w:rsidRPr="009F6DD2">
              <w:rPr>
                <w:rFonts w:eastAsia="Times New Roman"/>
                <w:color w:val="000000"/>
              </w:rPr>
              <w:t>0.08</w:t>
            </w:r>
          </w:p>
        </w:tc>
        <w:tc>
          <w:tcPr>
            <w:tcW w:w="695" w:type="pct"/>
            <w:noWrap/>
            <w:hideMark/>
          </w:tcPr>
          <w:p w14:paraId="50A0443D"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907" w:type="pct"/>
            <w:noWrap/>
            <w:hideMark/>
          </w:tcPr>
          <w:p w14:paraId="2F66A6E9" w14:textId="77777777" w:rsidR="00353C1C" w:rsidRPr="009F6DD2" w:rsidRDefault="00353C1C" w:rsidP="00F238BB">
            <w:pPr>
              <w:jc w:val="right"/>
              <w:rPr>
                <w:rFonts w:eastAsia="Times New Roman"/>
                <w:color w:val="000000"/>
              </w:rPr>
            </w:pPr>
            <w:r w:rsidRPr="009F6DD2">
              <w:rPr>
                <w:rFonts w:eastAsia="Times New Roman"/>
                <w:color w:val="000000"/>
              </w:rPr>
              <w:t>0.03</w:t>
            </w:r>
          </w:p>
        </w:tc>
        <w:tc>
          <w:tcPr>
            <w:tcW w:w="411" w:type="pct"/>
            <w:noWrap/>
            <w:hideMark/>
          </w:tcPr>
          <w:p w14:paraId="101E0ED1"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6C2B170E"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4C205797"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0FCD1E17"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4B0810DA"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0F7B5364"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24208C2E" w14:textId="77777777" w:rsidTr="00F238BB">
        <w:trPr>
          <w:trHeight w:val="300"/>
        </w:trPr>
        <w:tc>
          <w:tcPr>
            <w:tcW w:w="261" w:type="pct"/>
            <w:noWrap/>
            <w:hideMark/>
          </w:tcPr>
          <w:p w14:paraId="301BDC59" w14:textId="77777777" w:rsidR="00353C1C" w:rsidRPr="009F6DD2" w:rsidRDefault="00353C1C" w:rsidP="00F238BB">
            <w:pPr>
              <w:jc w:val="right"/>
              <w:rPr>
                <w:rFonts w:eastAsia="Times New Roman"/>
                <w:color w:val="000000"/>
              </w:rPr>
            </w:pPr>
            <w:r w:rsidRPr="009F6DD2">
              <w:rPr>
                <w:rFonts w:eastAsia="Times New Roman"/>
                <w:color w:val="000000"/>
              </w:rPr>
              <w:t>6</w:t>
            </w:r>
          </w:p>
        </w:tc>
        <w:tc>
          <w:tcPr>
            <w:tcW w:w="464" w:type="pct"/>
            <w:noWrap/>
            <w:hideMark/>
          </w:tcPr>
          <w:p w14:paraId="37E10851" w14:textId="77777777" w:rsidR="00353C1C" w:rsidRPr="009F6DD2" w:rsidRDefault="00353C1C" w:rsidP="00F238BB">
            <w:pPr>
              <w:jc w:val="right"/>
              <w:rPr>
                <w:rFonts w:eastAsia="Times New Roman"/>
                <w:color w:val="000000"/>
              </w:rPr>
            </w:pPr>
            <w:r w:rsidRPr="009F6DD2">
              <w:rPr>
                <w:rFonts w:eastAsia="Times New Roman"/>
                <w:color w:val="000000"/>
              </w:rPr>
              <w:t>0.03</w:t>
            </w:r>
          </w:p>
        </w:tc>
        <w:tc>
          <w:tcPr>
            <w:tcW w:w="695" w:type="pct"/>
            <w:noWrap/>
            <w:hideMark/>
          </w:tcPr>
          <w:p w14:paraId="4F08D7ED"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907" w:type="pct"/>
            <w:noWrap/>
            <w:hideMark/>
          </w:tcPr>
          <w:p w14:paraId="21508A66"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11" w:type="pct"/>
            <w:noWrap/>
            <w:hideMark/>
          </w:tcPr>
          <w:p w14:paraId="29DA22BA"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307311D6"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49801788"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52139F9C"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55DF1064"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6984BBAB"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48FDF8EB" w14:textId="77777777" w:rsidTr="00F238BB">
        <w:trPr>
          <w:trHeight w:val="300"/>
        </w:trPr>
        <w:tc>
          <w:tcPr>
            <w:tcW w:w="261" w:type="pct"/>
            <w:noWrap/>
            <w:hideMark/>
          </w:tcPr>
          <w:p w14:paraId="0FAE7A42" w14:textId="77777777" w:rsidR="00353C1C" w:rsidRPr="009F6DD2" w:rsidRDefault="00353C1C" w:rsidP="00F238BB">
            <w:pPr>
              <w:jc w:val="right"/>
              <w:rPr>
                <w:rFonts w:eastAsia="Times New Roman"/>
                <w:color w:val="000000"/>
              </w:rPr>
            </w:pPr>
            <w:r w:rsidRPr="009F6DD2">
              <w:rPr>
                <w:rFonts w:eastAsia="Times New Roman"/>
                <w:color w:val="000000"/>
              </w:rPr>
              <w:t>7</w:t>
            </w:r>
          </w:p>
        </w:tc>
        <w:tc>
          <w:tcPr>
            <w:tcW w:w="464" w:type="pct"/>
            <w:noWrap/>
            <w:hideMark/>
          </w:tcPr>
          <w:p w14:paraId="3394FCA3" w14:textId="77777777" w:rsidR="00353C1C" w:rsidRPr="009F6DD2" w:rsidRDefault="00353C1C" w:rsidP="00F238BB">
            <w:pPr>
              <w:jc w:val="right"/>
              <w:rPr>
                <w:rFonts w:eastAsia="Times New Roman"/>
                <w:color w:val="000000"/>
              </w:rPr>
            </w:pPr>
            <w:r w:rsidRPr="009F6DD2">
              <w:rPr>
                <w:rFonts w:eastAsia="Times New Roman"/>
                <w:color w:val="000000"/>
              </w:rPr>
              <w:t>0.15</w:t>
            </w:r>
          </w:p>
        </w:tc>
        <w:tc>
          <w:tcPr>
            <w:tcW w:w="695" w:type="pct"/>
            <w:noWrap/>
            <w:hideMark/>
          </w:tcPr>
          <w:p w14:paraId="75ACB7B4" w14:textId="77777777" w:rsidR="00353C1C" w:rsidRPr="009F6DD2" w:rsidRDefault="00353C1C" w:rsidP="00F238BB">
            <w:pPr>
              <w:jc w:val="right"/>
              <w:rPr>
                <w:rFonts w:eastAsia="Times New Roman"/>
                <w:color w:val="000000"/>
              </w:rPr>
            </w:pPr>
            <w:r w:rsidRPr="009F6DD2">
              <w:rPr>
                <w:rFonts w:eastAsia="Times New Roman"/>
                <w:color w:val="000000"/>
              </w:rPr>
              <w:t>0.04</w:t>
            </w:r>
          </w:p>
        </w:tc>
        <w:tc>
          <w:tcPr>
            <w:tcW w:w="907" w:type="pct"/>
            <w:noWrap/>
            <w:hideMark/>
          </w:tcPr>
          <w:p w14:paraId="7E1060F5" w14:textId="77777777" w:rsidR="00353C1C" w:rsidRPr="009F6DD2" w:rsidRDefault="00353C1C" w:rsidP="00F238BB">
            <w:pPr>
              <w:jc w:val="right"/>
              <w:rPr>
                <w:rFonts w:eastAsia="Times New Roman"/>
                <w:color w:val="000000"/>
              </w:rPr>
            </w:pPr>
            <w:r w:rsidRPr="009F6DD2">
              <w:rPr>
                <w:rFonts w:eastAsia="Times New Roman"/>
                <w:color w:val="000000"/>
              </w:rPr>
              <w:t>0.02</w:t>
            </w:r>
          </w:p>
        </w:tc>
        <w:tc>
          <w:tcPr>
            <w:tcW w:w="411" w:type="pct"/>
            <w:noWrap/>
            <w:hideMark/>
          </w:tcPr>
          <w:p w14:paraId="55649ED9"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102ED0D0"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400" w:type="pct"/>
            <w:noWrap/>
            <w:hideMark/>
          </w:tcPr>
          <w:p w14:paraId="6F0D7734"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72A2F635"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70CC33E1"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400" w:type="pct"/>
            <w:noWrap/>
            <w:hideMark/>
          </w:tcPr>
          <w:p w14:paraId="64EF3CD7"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0ACD3312" w14:textId="77777777" w:rsidTr="00F238BB">
        <w:trPr>
          <w:trHeight w:val="300"/>
        </w:trPr>
        <w:tc>
          <w:tcPr>
            <w:tcW w:w="261" w:type="pct"/>
            <w:noWrap/>
            <w:hideMark/>
          </w:tcPr>
          <w:p w14:paraId="52433007" w14:textId="77777777" w:rsidR="00353C1C" w:rsidRPr="009F6DD2" w:rsidRDefault="00353C1C" w:rsidP="00F238BB">
            <w:pPr>
              <w:jc w:val="right"/>
              <w:rPr>
                <w:rFonts w:eastAsia="Times New Roman"/>
                <w:color w:val="000000"/>
              </w:rPr>
            </w:pPr>
            <w:r w:rsidRPr="009F6DD2">
              <w:rPr>
                <w:rFonts w:eastAsia="Times New Roman"/>
                <w:color w:val="000000"/>
              </w:rPr>
              <w:t>8</w:t>
            </w:r>
          </w:p>
        </w:tc>
        <w:tc>
          <w:tcPr>
            <w:tcW w:w="464" w:type="pct"/>
            <w:noWrap/>
            <w:hideMark/>
          </w:tcPr>
          <w:p w14:paraId="76966284" w14:textId="77777777" w:rsidR="00353C1C" w:rsidRPr="009F6DD2" w:rsidRDefault="00353C1C" w:rsidP="00F238BB">
            <w:pPr>
              <w:jc w:val="right"/>
              <w:rPr>
                <w:rFonts w:eastAsia="Times New Roman"/>
                <w:color w:val="000000"/>
              </w:rPr>
            </w:pPr>
            <w:r w:rsidRPr="009F6DD2">
              <w:rPr>
                <w:rFonts w:eastAsia="Times New Roman"/>
                <w:color w:val="000000"/>
              </w:rPr>
              <w:t>0.20</w:t>
            </w:r>
          </w:p>
        </w:tc>
        <w:tc>
          <w:tcPr>
            <w:tcW w:w="695" w:type="pct"/>
            <w:noWrap/>
            <w:hideMark/>
          </w:tcPr>
          <w:p w14:paraId="024E6A54" w14:textId="77777777" w:rsidR="00353C1C" w:rsidRPr="009F6DD2" w:rsidRDefault="00353C1C" w:rsidP="00F238BB">
            <w:pPr>
              <w:jc w:val="right"/>
              <w:rPr>
                <w:rFonts w:eastAsia="Times New Roman"/>
                <w:color w:val="000000"/>
              </w:rPr>
            </w:pPr>
            <w:r w:rsidRPr="009F6DD2">
              <w:rPr>
                <w:rFonts w:eastAsia="Times New Roman"/>
                <w:color w:val="000000"/>
              </w:rPr>
              <w:t>0.04</w:t>
            </w:r>
          </w:p>
        </w:tc>
        <w:tc>
          <w:tcPr>
            <w:tcW w:w="907" w:type="pct"/>
            <w:noWrap/>
            <w:hideMark/>
          </w:tcPr>
          <w:p w14:paraId="1551BC1C" w14:textId="77777777" w:rsidR="00353C1C" w:rsidRPr="009F6DD2" w:rsidRDefault="00353C1C" w:rsidP="00F238BB">
            <w:pPr>
              <w:jc w:val="right"/>
              <w:rPr>
                <w:rFonts w:eastAsia="Times New Roman"/>
                <w:color w:val="000000"/>
              </w:rPr>
            </w:pPr>
            <w:r w:rsidRPr="009F6DD2">
              <w:rPr>
                <w:rFonts w:eastAsia="Times New Roman"/>
                <w:color w:val="000000"/>
              </w:rPr>
              <w:t>0.04</w:t>
            </w:r>
          </w:p>
        </w:tc>
        <w:tc>
          <w:tcPr>
            <w:tcW w:w="411" w:type="pct"/>
            <w:noWrap/>
            <w:hideMark/>
          </w:tcPr>
          <w:p w14:paraId="7BAA3C5D"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4CDAA37C"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7ABEB4DE"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012DAD47"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505D1D63"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1F3D3955"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70C6FF58" w14:textId="77777777" w:rsidTr="00F238BB">
        <w:trPr>
          <w:trHeight w:val="300"/>
        </w:trPr>
        <w:tc>
          <w:tcPr>
            <w:tcW w:w="261" w:type="pct"/>
            <w:noWrap/>
            <w:hideMark/>
          </w:tcPr>
          <w:p w14:paraId="7D2CEE0F" w14:textId="77777777" w:rsidR="00353C1C" w:rsidRPr="009F6DD2" w:rsidRDefault="00353C1C" w:rsidP="00F238BB">
            <w:pPr>
              <w:jc w:val="right"/>
              <w:rPr>
                <w:rFonts w:eastAsia="Times New Roman"/>
                <w:color w:val="000000"/>
              </w:rPr>
            </w:pPr>
            <w:r w:rsidRPr="009F6DD2">
              <w:rPr>
                <w:rFonts w:eastAsia="Times New Roman"/>
                <w:color w:val="000000"/>
              </w:rPr>
              <w:t>9</w:t>
            </w:r>
          </w:p>
        </w:tc>
        <w:tc>
          <w:tcPr>
            <w:tcW w:w="464" w:type="pct"/>
            <w:noWrap/>
            <w:hideMark/>
          </w:tcPr>
          <w:p w14:paraId="3FB5C251" w14:textId="77777777" w:rsidR="00353C1C" w:rsidRPr="009F6DD2" w:rsidRDefault="00353C1C" w:rsidP="00F238BB">
            <w:pPr>
              <w:jc w:val="right"/>
              <w:rPr>
                <w:rFonts w:eastAsia="Times New Roman"/>
                <w:color w:val="000000"/>
              </w:rPr>
            </w:pPr>
            <w:r w:rsidRPr="009F6DD2">
              <w:rPr>
                <w:rFonts w:eastAsia="Times New Roman"/>
                <w:color w:val="000000"/>
              </w:rPr>
              <w:t>0.07</w:t>
            </w:r>
          </w:p>
        </w:tc>
        <w:tc>
          <w:tcPr>
            <w:tcW w:w="695" w:type="pct"/>
            <w:noWrap/>
            <w:hideMark/>
          </w:tcPr>
          <w:p w14:paraId="3AEC637C"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907" w:type="pct"/>
            <w:noWrap/>
            <w:hideMark/>
          </w:tcPr>
          <w:p w14:paraId="19B15F85"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11" w:type="pct"/>
            <w:noWrap/>
            <w:hideMark/>
          </w:tcPr>
          <w:p w14:paraId="44AA3221"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5051FA66"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73FFEFCC"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3C9F4FA8"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46BFC542"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45FF5E07"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2AEFFE50" w14:textId="77777777" w:rsidTr="00F238BB">
        <w:trPr>
          <w:trHeight w:val="300"/>
        </w:trPr>
        <w:tc>
          <w:tcPr>
            <w:tcW w:w="261" w:type="pct"/>
            <w:noWrap/>
            <w:hideMark/>
          </w:tcPr>
          <w:p w14:paraId="1D3EB3C7" w14:textId="77777777" w:rsidR="00353C1C" w:rsidRPr="009F6DD2" w:rsidRDefault="00353C1C" w:rsidP="00F238BB">
            <w:pPr>
              <w:jc w:val="right"/>
              <w:rPr>
                <w:rFonts w:eastAsia="Times New Roman"/>
                <w:color w:val="000000"/>
              </w:rPr>
            </w:pPr>
            <w:r w:rsidRPr="009F6DD2">
              <w:rPr>
                <w:rFonts w:eastAsia="Times New Roman"/>
                <w:color w:val="000000"/>
              </w:rPr>
              <w:t>10</w:t>
            </w:r>
          </w:p>
        </w:tc>
        <w:tc>
          <w:tcPr>
            <w:tcW w:w="464" w:type="pct"/>
            <w:noWrap/>
            <w:hideMark/>
          </w:tcPr>
          <w:p w14:paraId="0983A6D9" w14:textId="77777777" w:rsidR="00353C1C" w:rsidRPr="009F6DD2" w:rsidRDefault="00353C1C" w:rsidP="00F238BB">
            <w:pPr>
              <w:jc w:val="right"/>
              <w:rPr>
                <w:rFonts w:eastAsia="Times New Roman"/>
                <w:color w:val="000000"/>
              </w:rPr>
            </w:pPr>
            <w:r w:rsidRPr="009F6DD2">
              <w:rPr>
                <w:rFonts w:eastAsia="Times New Roman"/>
                <w:color w:val="000000"/>
              </w:rPr>
              <w:t>0.17</w:t>
            </w:r>
          </w:p>
        </w:tc>
        <w:tc>
          <w:tcPr>
            <w:tcW w:w="695" w:type="pct"/>
            <w:noWrap/>
            <w:hideMark/>
          </w:tcPr>
          <w:p w14:paraId="1AA4863C" w14:textId="77777777" w:rsidR="00353C1C" w:rsidRPr="009F6DD2" w:rsidRDefault="00353C1C" w:rsidP="00F238BB">
            <w:pPr>
              <w:jc w:val="right"/>
              <w:rPr>
                <w:rFonts w:eastAsia="Times New Roman"/>
                <w:color w:val="000000"/>
              </w:rPr>
            </w:pPr>
            <w:r w:rsidRPr="009F6DD2">
              <w:rPr>
                <w:rFonts w:eastAsia="Times New Roman"/>
                <w:color w:val="000000"/>
              </w:rPr>
              <w:t>0.03</w:t>
            </w:r>
          </w:p>
        </w:tc>
        <w:tc>
          <w:tcPr>
            <w:tcW w:w="907" w:type="pct"/>
            <w:noWrap/>
            <w:hideMark/>
          </w:tcPr>
          <w:p w14:paraId="34BE7680" w14:textId="77777777" w:rsidR="00353C1C" w:rsidRPr="009F6DD2" w:rsidRDefault="00353C1C" w:rsidP="00F238BB">
            <w:pPr>
              <w:jc w:val="right"/>
              <w:rPr>
                <w:rFonts w:eastAsia="Times New Roman"/>
                <w:color w:val="000000"/>
              </w:rPr>
            </w:pPr>
            <w:r w:rsidRPr="009F6DD2">
              <w:rPr>
                <w:rFonts w:eastAsia="Times New Roman"/>
                <w:color w:val="000000"/>
              </w:rPr>
              <w:t>0.03</w:t>
            </w:r>
          </w:p>
        </w:tc>
        <w:tc>
          <w:tcPr>
            <w:tcW w:w="411" w:type="pct"/>
            <w:noWrap/>
            <w:hideMark/>
          </w:tcPr>
          <w:p w14:paraId="09D4EA04"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482242F1"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656EE6D3"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6A9A0D3C"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32FA95CF"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5251E5F6"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4889AD51" w14:textId="77777777" w:rsidTr="00F238BB">
        <w:trPr>
          <w:trHeight w:val="300"/>
        </w:trPr>
        <w:tc>
          <w:tcPr>
            <w:tcW w:w="261" w:type="pct"/>
            <w:noWrap/>
            <w:hideMark/>
          </w:tcPr>
          <w:p w14:paraId="53FC04C6" w14:textId="77777777" w:rsidR="00353C1C" w:rsidRPr="009F6DD2" w:rsidRDefault="00353C1C" w:rsidP="00F238BB">
            <w:pPr>
              <w:jc w:val="right"/>
              <w:rPr>
                <w:rFonts w:eastAsia="Times New Roman"/>
                <w:color w:val="000000"/>
              </w:rPr>
            </w:pPr>
            <w:r w:rsidRPr="009F6DD2">
              <w:rPr>
                <w:rFonts w:eastAsia="Times New Roman"/>
                <w:color w:val="000000"/>
              </w:rPr>
              <w:t>11</w:t>
            </w:r>
          </w:p>
        </w:tc>
        <w:tc>
          <w:tcPr>
            <w:tcW w:w="464" w:type="pct"/>
            <w:noWrap/>
            <w:hideMark/>
          </w:tcPr>
          <w:p w14:paraId="0650053D" w14:textId="77777777" w:rsidR="00353C1C" w:rsidRPr="009F6DD2" w:rsidRDefault="00353C1C" w:rsidP="00F238BB">
            <w:pPr>
              <w:jc w:val="right"/>
              <w:rPr>
                <w:rFonts w:eastAsia="Times New Roman"/>
                <w:color w:val="000000"/>
              </w:rPr>
            </w:pPr>
            <w:r w:rsidRPr="009F6DD2">
              <w:rPr>
                <w:rFonts w:eastAsia="Times New Roman"/>
                <w:color w:val="000000"/>
              </w:rPr>
              <w:t>0.03</w:t>
            </w:r>
          </w:p>
        </w:tc>
        <w:tc>
          <w:tcPr>
            <w:tcW w:w="695" w:type="pct"/>
            <w:noWrap/>
            <w:hideMark/>
          </w:tcPr>
          <w:p w14:paraId="46E59874"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907" w:type="pct"/>
            <w:noWrap/>
            <w:hideMark/>
          </w:tcPr>
          <w:p w14:paraId="711662D2"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11" w:type="pct"/>
            <w:noWrap/>
            <w:hideMark/>
          </w:tcPr>
          <w:p w14:paraId="02D9F37A"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7E5E330F"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7ED9B8F0"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663" w:type="pct"/>
            <w:noWrap/>
            <w:hideMark/>
          </w:tcPr>
          <w:p w14:paraId="0198D517"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5F33773F"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547285F3" w14:textId="77777777" w:rsidR="00353C1C" w:rsidRPr="009F6DD2" w:rsidRDefault="00353C1C" w:rsidP="00F238BB">
            <w:pPr>
              <w:jc w:val="right"/>
              <w:rPr>
                <w:rFonts w:eastAsia="Times New Roman"/>
                <w:color w:val="000000"/>
              </w:rPr>
            </w:pPr>
            <w:r w:rsidRPr="009F6DD2">
              <w:rPr>
                <w:rFonts w:eastAsia="Times New Roman"/>
                <w:color w:val="000000"/>
              </w:rPr>
              <w:t>&lt;±0.01</w:t>
            </w:r>
          </w:p>
        </w:tc>
      </w:tr>
      <w:tr w:rsidR="00353C1C" w:rsidRPr="009F6DD2" w14:paraId="6687142A" w14:textId="77777777" w:rsidTr="00F238BB">
        <w:trPr>
          <w:trHeight w:val="300"/>
        </w:trPr>
        <w:tc>
          <w:tcPr>
            <w:tcW w:w="261" w:type="pct"/>
            <w:noWrap/>
            <w:hideMark/>
          </w:tcPr>
          <w:p w14:paraId="64CAE7CC" w14:textId="77777777" w:rsidR="00353C1C" w:rsidRPr="009F6DD2" w:rsidRDefault="00353C1C" w:rsidP="00F238BB">
            <w:pPr>
              <w:jc w:val="right"/>
              <w:rPr>
                <w:rFonts w:eastAsia="Times New Roman"/>
                <w:color w:val="000000"/>
              </w:rPr>
            </w:pPr>
            <w:r w:rsidRPr="009F6DD2">
              <w:rPr>
                <w:rFonts w:eastAsia="Times New Roman"/>
                <w:color w:val="000000"/>
              </w:rPr>
              <w:t>12</w:t>
            </w:r>
          </w:p>
        </w:tc>
        <w:tc>
          <w:tcPr>
            <w:tcW w:w="464" w:type="pct"/>
            <w:noWrap/>
            <w:hideMark/>
          </w:tcPr>
          <w:p w14:paraId="572B621D"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695" w:type="pct"/>
            <w:noWrap/>
            <w:hideMark/>
          </w:tcPr>
          <w:p w14:paraId="365FC6AE"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907" w:type="pct"/>
            <w:noWrap/>
            <w:hideMark/>
          </w:tcPr>
          <w:p w14:paraId="1355DA61"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11" w:type="pct"/>
            <w:noWrap/>
            <w:hideMark/>
          </w:tcPr>
          <w:p w14:paraId="5FA7748F"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362F6A11"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5404D907"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5906CCFD"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74F2F1E1"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27363B20"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21730FDB" w14:textId="77777777" w:rsidTr="00F238BB">
        <w:trPr>
          <w:trHeight w:val="300"/>
        </w:trPr>
        <w:tc>
          <w:tcPr>
            <w:tcW w:w="261" w:type="pct"/>
            <w:noWrap/>
            <w:hideMark/>
          </w:tcPr>
          <w:p w14:paraId="671D6B6B" w14:textId="77777777" w:rsidR="00353C1C" w:rsidRPr="009F6DD2" w:rsidRDefault="00353C1C" w:rsidP="00F238BB">
            <w:pPr>
              <w:jc w:val="right"/>
              <w:rPr>
                <w:rFonts w:eastAsia="Times New Roman"/>
                <w:color w:val="000000"/>
              </w:rPr>
            </w:pPr>
            <w:r w:rsidRPr="009F6DD2">
              <w:rPr>
                <w:rFonts w:eastAsia="Times New Roman"/>
                <w:color w:val="000000"/>
              </w:rPr>
              <w:t>13</w:t>
            </w:r>
          </w:p>
        </w:tc>
        <w:tc>
          <w:tcPr>
            <w:tcW w:w="464" w:type="pct"/>
            <w:noWrap/>
            <w:hideMark/>
          </w:tcPr>
          <w:p w14:paraId="6EAED1BE" w14:textId="77777777" w:rsidR="00353C1C" w:rsidRPr="009F6DD2" w:rsidRDefault="00353C1C" w:rsidP="00F238BB">
            <w:pPr>
              <w:jc w:val="right"/>
              <w:rPr>
                <w:rFonts w:eastAsia="Times New Roman"/>
                <w:color w:val="000000"/>
              </w:rPr>
            </w:pPr>
            <w:r w:rsidRPr="009F6DD2">
              <w:rPr>
                <w:rFonts w:eastAsia="Times New Roman"/>
                <w:color w:val="000000"/>
              </w:rPr>
              <w:t>0.05</w:t>
            </w:r>
          </w:p>
        </w:tc>
        <w:tc>
          <w:tcPr>
            <w:tcW w:w="695" w:type="pct"/>
            <w:noWrap/>
            <w:hideMark/>
          </w:tcPr>
          <w:p w14:paraId="43B1591D"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907" w:type="pct"/>
            <w:noWrap/>
            <w:hideMark/>
          </w:tcPr>
          <w:p w14:paraId="05B48761"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11" w:type="pct"/>
            <w:noWrap/>
            <w:hideMark/>
          </w:tcPr>
          <w:p w14:paraId="79BA3F8B"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7924B73F"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400" w:type="pct"/>
            <w:noWrap/>
            <w:hideMark/>
          </w:tcPr>
          <w:p w14:paraId="1096E08E"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07315406"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0A7112A5"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400" w:type="pct"/>
            <w:noWrap/>
            <w:hideMark/>
          </w:tcPr>
          <w:p w14:paraId="2EE4FAB7"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459D285A" w14:textId="77777777" w:rsidTr="00F238BB">
        <w:trPr>
          <w:trHeight w:val="300"/>
        </w:trPr>
        <w:tc>
          <w:tcPr>
            <w:tcW w:w="261" w:type="pct"/>
            <w:noWrap/>
            <w:hideMark/>
          </w:tcPr>
          <w:p w14:paraId="56340213" w14:textId="77777777" w:rsidR="00353C1C" w:rsidRPr="009F6DD2" w:rsidRDefault="00353C1C" w:rsidP="00F238BB">
            <w:pPr>
              <w:jc w:val="right"/>
              <w:rPr>
                <w:rFonts w:eastAsia="Times New Roman"/>
                <w:color w:val="000000"/>
              </w:rPr>
            </w:pPr>
            <w:r w:rsidRPr="009F6DD2">
              <w:rPr>
                <w:rFonts w:eastAsia="Times New Roman"/>
                <w:color w:val="000000"/>
              </w:rPr>
              <w:t>14</w:t>
            </w:r>
          </w:p>
        </w:tc>
        <w:tc>
          <w:tcPr>
            <w:tcW w:w="464" w:type="pct"/>
            <w:noWrap/>
            <w:hideMark/>
          </w:tcPr>
          <w:p w14:paraId="2440719D" w14:textId="77777777" w:rsidR="00353C1C" w:rsidRPr="009F6DD2" w:rsidRDefault="00353C1C" w:rsidP="00F238BB">
            <w:pPr>
              <w:jc w:val="right"/>
              <w:rPr>
                <w:rFonts w:eastAsia="Times New Roman"/>
                <w:color w:val="000000"/>
              </w:rPr>
            </w:pPr>
            <w:r w:rsidRPr="009F6DD2">
              <w:rPr>
                <w:rFonts w:eastAsia="Times New Roman"/>
                <w:color w:val="000000"/>
              </w:rPr>
              <w:t>0.02</w:t>
            </w:r>
          </w:p>
        </w:tc>
        <w:tc>
          <w:tcPr>
            <w:tcW w:w="695" w:type="pct"/>
            <w:noWrap/>
            <w:hideMark/>
          </w:tcPr>
          <w:p w14:paraId="57535E4A" w14:textId="77777777" w:rsidR="00353C1C" w:rsidRPr="009F6DD2" w:rsidRDefault="00353C1C" w:rsidP="00F238BB">
            <w:pPr>
              <w:jc w:val="right"/>
              <w:rPr>
                <w:rFonts w:eastAsia="Times New Roman"/>
                <w:color w:val="000000"/>
              </w:rPr>
            </w:pPr>
            <w:r w:rsidRPr="009F6DD2">
              <w:rPr>
                <w:rFonts w:eastAsia="Times New Roman"/>
                <w:color w:val="000000"/>
              </w:rPr>
              <w:t>0.00</w:t>
            </w:r>
          </w:p>
        </w:tc>
        <w:tc>
          <w:tcPr>
            <w:tcW w:w="907" w:type="pct"/>
            <w:noWrap/>
            <w:hideMark/>
          </w:tcPr>
          <w:p w14:paraId="345516F3"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11" w:type="pct"/>
            <w:noWrap/>
            <w:hideMark/>
          </w:tcPr>
          <w:p w14:paraId="3F5E287E"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1A4436CD"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45F725D2"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663" w:type="pct"/>
            <w:noWrap/>
            <w:hideMark/>
          </w:tcPr>
          <w:p w14:paraId="3572D0D7"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10C2A2FF"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00" w:type="pct"/>
            <w:noWrap/>
            <w:hideMark/>
          </w:tcPr>
          <w:p w14:paraId="15F3D0C7" w14:textId="77777777" w:rsidR="00353C1C" w:rsidRPr="009F6DD2" w:rsidRDefault="00353C1C" w:rsidP="00F238BB">
            <w:pPr>
              <w:jc w:val="right"/>
              <w:rPr>
                <w:rFonts w:eastAsia="Times New Roman"/>
                <w:color w:val="000000"/>
              </w:rPr>
            </w:pPr>
            <w:r w:rsidRPr="009F6DD2">
              <w:rPr>
                <w:rFonts w:eastAsia="Times New Roman"/>
                <w:color w:val="000000"/>
              </w:rPr>
              <w:t>&lt;±0.01</w:t>
            </w:r>
          </w:p>
        </w:tc>
      </w:tr>
      <w:tr w:rsidR="00353C1C" w:rsidRPr="009F6DD2" w14:paraId="7E0F0E81" w14:textId="77777777" w:rsidTr="00F238BB">
        <w:trPr>
          <w:trHeight w:val="300"/>
        </w:trPr>
        <w:tc>
          <w:tcPr>
            <w:tcW w:w="261" w:type="pct"/>
            <w:noWrap/>
            <w:hideMark/>
          </w:tcPr>
          <w:p w14:paraId="3921D82B" w14:textId="77777777" w:rsidR="00353C1C" w:rsidRPr="009F6DD2" w:rsidRDefault="00353C1C" w:rsidP="00F238BB">
            <w:pPr>
              <w:jc w:val="right"/>
              <w:rPr>
                <w:rFonts w:eastAsia="Times New Roman"/>
                <w:color w:val="000000"/>
              </w:rPr>
            </w:pPr>
            <w:r w:rsidRPr="009F6DD2">
              <w:rPr>
                <w:rFonts w:eastAsia="Times New Roman"/>
                <w:color w:val="000000"/>
              </w:rPr>
              <w:t>15</w:t>
            </w:r>
          </w:p>
        </w:tc>
        <w:tc>
          <w:tcPr>
            <w:tcW w:w="464" w:type="pct"/>
            <w:noWrap/>
            <w:hideMark/>
          </w:tcPr>
          <w:p w14:paraId="626EAA6F" w14:textId="77777777" w:rsidR="00353C1C" w:rsidRPr="009F6DD2" w:rsidRDefault="00353C1C" w:rsidP="00F238BB">
            <w:pPr>
              <w:jc w:val="right"/>
              <w:rPr>
                <w:rFonts w:eastAsia="Times New Roman"/>
                <w:color w:val="000000"/>
              </w:rPr>
            </w:pPr>
            <w:r w:rsidRPr="009F6DD2">
              <w:rPr>
                <w:rFonts w:eastAsia="Times New Roman"/>
                <w:color w:val="000000"/>
              </w:rPr>
              <w:t>0.03</w:t>
            </w:r>
          </w:p>
        </w:tc>
        <w:tc>
          <w:tcPr>
            <w:tcW w:w="695" w:type="pct"/>
            <w:noWrap/>
            <w:hideMark/>
          </w:tcPr>
          <w:p w14:paraId="4A8D42BC" w14:textId="77777777" w:rsidR="00353C1C" w:rsidRPr="009F6DD2" w:rsidRDefault="00353C1C" w:rsidP="00F238BB">
            <w:pPr>
              <w:jc w:val="right"/>
              <w:rPr>
                <w:rFonts w:eastAsia="Times New Roman"/>
                <w:color w:val="000000"/>
              </w:rPr>
            </w:pPr>
            <w:r w:rsidRPr="009F6DD2">
              <w:rPr>
                <w:rFonts w:eastAsia="Times New Roman"/>
                <w:color w:val="000000"/>
              </w:rPr>
              <w:t>0.00</w:t>
            </w:r>
          </w:p>
        </w:tc>
        <w:tc>
          <w:tcPr>
            <w:tcW w:w="907" w:type="pct"/>
            <w:noWrap/>
            <w:hideMark/>
          </w:tcPr>
          <w:p w14:paraId="2845FB0B" w14:textId="77777777" w:rsidR="00353C1C" w:rsidRPr="009F6DD2" w:rsidRDefault="00353C1C" w:rsidP="00F238BB">
            <w:pPr>
              <w:jc w:val="right"/>
              <w:rPr>
                <w:rFonts w:eastAsia="Times New Roman"/>
                <w:color w:val="000000"/>
              </w:rPr>
            </w:pPr>
            <w:r w:rsidRPr="009F6DD2">
              <w:rPr>
                <w:rFonts w:eastAsia="Times New Roman"/>
                <w:color w:val="000000"/>
              </w:rPr>
              <w:t>0.02</w:t>
            </w:r>
          </w:p>
        </w:tc>
        <w:tc>
          <w:tcPr>
            <w:tcW w:w="411" w:type="pct"/>
            <w:noWrap/>
            <w:hideMark/>
          </w:tcPr>
          <w:p w14:paraId="1FBC992F"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214D5ECB"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303A467F"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46AF4B2E"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4DE403C5"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3F717129"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7A439108" w14:textId="77777777" w:rsidTr="00F238BB">
        <w:trPr>
          <w:trHeight w:val="300"/>
        </w:trPr>
        <w:tc>
          <w:tcPr>
            <w:tcW w:w="261" w:type="pct"/>
            <w:noWrap/>
            <w:hideMark/>
          </w:tcPr>
          <w:p w14:paraId="22AC5830" w14:textId="77777777" w:rsidR="00353C1C" w:rsidRPr="009F6DD2" w:rsidRDefault="00353C1C" w:rsidP="00F238BB">
            <w:pPr>
              <w:jc w:val="right"/>
              <w:rPr>
                <w:rFonts w:eastAsia="Times New Roman"/>
                <w:color w:val="000000"/>
              </w:rPr>
            </w:pPr>
            <w:r w:rsidRPr="009F6DD2">
              <w:rPr>
                <w:rFonts w:eastAsia="Times New Roman"/>
                <w:color w:val="000000"/>
              </w:rPr>
              <w:t>16</w:t>
            </w:r>
          </w:p>
        </w:tc>
        <w:tc>
          <w:tcPr>
            <w:tcW w:w="464" w:type="pct"/>
            <w:noWrap/>
            <w:hideMark/>
          </w:tcPr>
          <w:p w14:paraId="48BFDD83" w14:textId="77777777" w:rsidR="00353C1C" w:rsidRPr="009F6DD2" w:rsidRDefault="00353C1C" w:rsidP="00F238BB">
            <w:pPr>
              <w:jc w:val="right"/>
              <w:rPr>
                <w:rFonts w:eastAsia="Times New Roman"/>
                <w:color w:val="000000"/>
              </w:rPr>
            </w:pPr>
            <w:r w:rsidRPr="009F6DD2">
              <w:rPr>
                <w:rFonts w:eastAsia="Times New Roman"/>
                <w:color w:val="000000"/>
              </w:rPr>
              <w:t>0.04</w:t>
            </w:r>
          </w:p>
        </w:tc>
        <w:tc>
          <w:tcPr>
            <w:tcW w:w="695" w:type="pct"/>
            <w:noWrap/>
            <w:hideMark/>
          </w:tcPr>
          <w:p w14:paraId="03A1CDA6" w14:textId="77777777" w:rsidR="00353C1C" w:rsidRPr="009F6DD2" w:rsidRDefault="00353C1C" w:rsidP="00F238BB">
            <w:pPr>
              <w:jc w:val="right"/>
              <w:rPr>
                <w:rFonts w:eastAsia="Times New Roman"/>
                <w:color w:val="000000"/>
              </w:rPr>
            </w:pPr>
            <w:r w:rsidRPr="009F6DD2">
              <w:rPr>
                <w:rFonts w:eastAsia="Times New Roman"/>
                <w:color w:val="000000"/>
              </w:rPr>
              <w:t>0.00</w:t>
            </w:r>
          </w:p>
        </w:tc>
        <w:tc>
          <w:tcPr>
            <w:tcW w:w="907" w:type="pct"/>
            <w:noWrap/>
            <w:hideMark/>
          </w:tcPr>
          <w:p w14:paraId="715B11B9"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11" w:type="pct"/>
            <w:noWrap/>
            <w:hideMark/>
          </w:tcPr>
          <w:p w14:paraId="4DC3DDCB"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6E208AB0"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717568E3"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663" w:type="pct"/>
            <w:noWrap/>
            <w:hideMark/>
          </w:tcPr>
          <w:p w14:paraId="4045BC7C"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4E5CA9CD"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53EB059F" w14:textId="77777777" w:rsidR="00353C1C" w:rsidRPr="009F6DD2" w:rsidRDefault="00353C1C" w:rsidP="00F238BB">
            <w:pPr>
              <w:jc w:val="right"/>
              <w:rPr>
                <w:rFonts w:eastAsia="Times New Roman"/>
                <w:color w:val="000000"/>
              </w:rPr>
            </w:pPr>
            <w:r w:rsidRPr="009F6DD2">
              <w:rPr>
                <w:rFonts w:eastAsia="Times New Roman"/>
                <w:color w:val="000000"/>
              </w:rPr>
              <w:t>&lt;±0.01</w:t>
            </w:r>
          </w:p>
        </w:tc>
      </w:tr>
      <w:tr w:rsidR="00353C1C" w:rsidRPr="009F6DD2" w14:paraId="15B591A9" w14:textId="77777777" w:rsidTr="00F238BB">
        <w:trPr>
          <w:trHeight w:val="300"/>
        </w:trPr>
        <w:tc>
          <w:tcPr>
            <w:tcW w:w="261" w:type="pct"/>
            <w:noWrap/>
            <w:hideMark/>
          </w:tcPr>
          <w:p w14:paraId="0D1FCBCE" w14:textId="77777777" w:rsidR="00353C1C" w:rsidRPr="009F6DD2" w:rsidRDefault="00353C1C" w:rsidP="00F238BB">
            <w:pPr>
              <w:jc w:val="right"/>
              <w:rPr>
                <w:rFonts w:eastAsia="Times New Roman"/>
                <w:color w:val="000000"/>
              </w:rPr>
            </w:pPr>
            <w:r w:rsidRPr="009F6DD2">
              <w:rPr>
                <w:rFonts w:eastAsia="Times New Roman"/>
                <w:color w:val="000000"/>
              </w:rPr>
              <w:t>17</w:t>
            </w:r>
          </w:p>
        </w:tc>
        <w:tc>
          <w:tcPr>
            <w:tcW w:w="464" w:type="pct"/>
            <w:noWrap/>
            <w:hideMark/>
          </w:tcPr>
          <w:p w14:paraId="17DA66E5" w14:textId="77777777" w:rsidR="00353C1C" w:rsidRPr="009F6DD2" w:rsidRDefault="00353C1C" w:rsidP="00F238BB">
            <w:pPr>
              <w:jc w:val="right"/>
              <w:rPr>
                <w:rFonts w:eastAsia="Times New Roman"/>
                <w:color w:val="000000"/>
              </w:rPr>
            </w:pPr>
            <w:r w:rsidRPr="009F6DD2">
              <w:rPr>
                <w:rFonts w:eastAsia="Times New Roman"/>
                <w:color w:val="000000"/>
              </w:rPr>
              <w:t>0.17</w:t>
            </w:r>
          </w:p>
        </w:tc>
        <w:tc>
          <w:tcPr>
            <w:tcW w:w="695" w:type="pct"/>
            <w:noWrap/>
            <w:hideMark/>
          </w:tcPr>
          <w:p w14:paraId="30AA167D" w14:textId="77777777" w:rsidR="00353C1C" w:rsidRPr="009F6DD2" w:rsidRDefault="00353C1C" w:rsidP="00F238BB">
            <w:pPr>
              <w:jc w:val="right"/>
              <w:rPr>
                <w:rFonts w:eastAsia="Times New Roman"/>
                <w:color w:val="000000"/>
              </w:rPr>
            </w:pPr>
            <w:r w:rsidRPr="009F6DD2">
              <w:rPr>
                <w:rFonts w:eastAsia="Times New Roman"/>
                <w:color w:val="000000"/>
              </w:rPr>
              <w:t>0.04</w:t>
            </w:r>
          </w:p>
        </w:tc>
        <w:tc>
          <w:tcPr>
            <w:tcW w:w="907" w:type="pct"/>
            <w:noWrap/>
            <w:hideMark/>
          </w:tcPr>
          <w:p w14:paraId="082D9533"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11" w:type="pct"/>
            <w:noWrap/>
            <w:hideMark/>
          </w:tcPr>
          <w:p w14:paraId="57C18C8F"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373A2B48"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4D9B411F"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581E258A"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179312D3"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0045ED84"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3A45F7CA" w14:textId="77777777" w:rsidTr="00F238BB">
        <w:trPr>
          <w:trHeight w:val="300"/>
        </w:trPr>
        <w:tc>
          <w:tcPr>
            <w:tcW w:w="261" w:type="pct"/>
            <w:noWrap/>
            <w:hideMark/>
          </w:tcPr>
          <w:p w14:paraId="71A1B66B" w14:textId="77777777" w:rsidR="00353C1C" w:rsidRPr="009F6DD2" w:rsidRDefault="00353C1C" w:rsidP="00F238BB">
            <w:pPr>
              <w:jc w:val="right"/>
              <w:rPr>
                <w:rFonts w:eastAsia="Times New Roman"/>
                <w:color w:val="000000"/>
              </w:rPr>
            </w:pPr>
            <w:r w:rsidRPr="009F6DD2">
              <w:rPr>
                <w:rFonts w:eastAsia="Times New Roman"/>
                <w:color w:val="000000"/>
              </w:rPr>
              <w:t>18</w:t>
            </w:r>
          </w:p>
        </w:tc>
        <w:tc>
          <w:tcPr>
            <w:tcW w:w="464" w:type="pct"/>
            <w:noWrap/>
            <w:hideMark/>
          </w:tcPr>
          <w:p w14:paraId="63E00DA7" w14:textId="77777777" w:rsidR="00353C1C" w:rsidRPr="009F6DD2" w:rsidRDefault="00353C1C" w:rsidP="00F238BB">
            <w:pPr>
              <w:jc w:val="right"/>
              <w:rPr>
                <w:rFonts w:eastAsia="Times New Roman"/>
                <w:color w:val="000000"/>
              </w:rPr>
            </w:pPr>
            <w:r w:rsidRPr="009F6DD2">
              <w:rPr>
                <w:rFonts w:eastAsia="Times New Roman"/>
                <w:color w:val="000000"/>
              </w:rPr>
              <w:t>0.15</w:t>
            </w:r>
          </w:p>
        </w:tc>
        <w:tc>
          <w:tcPr>
            <w:tcW w:w="695" w:type="pct"/>
            <w:noWrap/>
            <w:hideMark/>
          </w:tcPr>
          <w:p w14:paraId="2578A98B" w14:textId="77777777" w:rsidR="00353C1C" w:rsidRPr="009F6DD2" w:rsidRDefault="00353C1C" w:rsidP="00F238BB">
            <w:pPr>
              <w:jc w:val="right"/>
              <w:rPr>
                <w:rFonts w:eastAsia="Times New Roman"/>
                <w:color w:val="000000"/>
              </w:rPr>
            </w:pPr>
            <w:r w:rsidRPr="009F6DD2">
              <w:rPr>
                <w:rFonts w:eastAsia="Times New Roman"/>
                <w:color w:val="000000"/>
              </w:rPr>
              <w:t>0.03</w:t>
            </w:r>
          </w:p>
        </w:tc>
        <w:tc>
          <w:tcPr>
            <w:tcW w:w="907" w:type="pct"/>
            <w:noWrap/>
            <w:hideMark/>
          </w:tcPr>
          <w:p w14:paraId="210D063A"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11" w:type="pct"/>
            <w:noWrap/>
            <w:hideMark/>
          </w:tcPr>
          <w:p w14:paraId="0BB4928D"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2966D688"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6940F8CB"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7C957855"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0D364700"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764E70B0" w14:textId="77777777" w:rsidR="00353C1C" w:rsidRPr="009F6DD2" w:rsidRDefault="00353C1C" w:rsidP="00F238BB">
            <w:pPr>
              <w:jc w:val="right"/>
              <w:rPr>
                <w:rFonts w:eastAsia="Times New Roman"/>
                <w:color w:val="000000"/>
              </w:rPr>
            </w:pPr>
            <w:r w:rsidRPr="009F6DD2">
              <w:rPr>
                <w:rFonts w:eastAsia="Times New Roman"/>
                <w:color w:val="000000"/>
              </w:rPr>
              <w:t>-</w:t>
            </w:r>
          </w:p>
        </w:tc>
      </w:tr>
      <w:tr w:rsidR="00353C1C" w:rsidRPr="009F6DD2" w14:paraId="00570D5D" w14:textId="77777777" w:rsidTr="00F238BB">
        <w:trPr>
          <w:trHeight w:val="300"/>
        </w:trPr>
        <w:tc>
          <w:tcPr>
            <w:tcW w:w="261" w:type="pct"/>
            <w:noWrap/>
            <w:hideMark/>
          </w:tcPr>
          <w:p w14:paraId="293FD0EF" w14:textId="77777777" w:rsidR="00353C1C" w:rsidRPr="009F6DD2" w:rsidRDefault="00353C1C" w:rsidP="00F238BB">
            <w:pPr>
              <w:jc w:val="right"/>
              <w:rPr>
                <w:rFonts w:eastAsia="Times New Roman"/>
                <w:color w:val="000000"/>
              </w:rPr>
            </w:pPr>
            <w:r w:rsidRPr="009F6DD2">
              <w:rPr>
                <w:rFonts w:eastAsia="Times New Roman"/>
                <w:color w:val="000000"/>
              </w:rPr>
              <w:t>19</w:t>
            </w:r>
          </w:p>
        </w:tc>
        <w:tc>
          <w:tcPr>
            <w:tcW w:w="464" w:type="pct"/>
            <w:noWrap/>
            <w:hideMark/>
          </w:tcPr>
          <w:p w14:paraId="103F1E6B" w14:textId="77777777" w:rsidR="00353C1C" w:rsidRPr="009F6DD2" w:rsidRDefault="00353C1C" w:rsidP="00F238BB">
            <w:pPr>
              <w:jc w:val="right"/>
              <w:rPr>
                <w:rFonts w:eastAsia="Times New Roman"/>
                <w:color w:val="000000"/>
              </w:rPr>
            </w:pPr>
            <w:r w:rsidRPr="009F6DD2">
              <w:rPr>
                <w:rFonts w:eastAsia="Times New Roman"/>
                <w:color w:val="000000"/>
              </w:rPr>
              <w:t>0.03</w:t>
            </w:r>
          </w:p>
        </w:tc>
        <w:tc>
          <w:tcPr>
            <w:tcW w:w="695" w:type="pct"/>
            <w:noWrap/>
            <w:hideMark/>
          </w:tcPr>
          <w:p w14:paraId="607EAE2F"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907" w:type="pct"/>
            <w:noWrap/>
            <w:hideMark/>
          </w:tcPr>
          <w:p w14:paraId="76ED2D91"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11" w:type="pct"/>
            <w:noWrap/>
            <w:hideMark/>
          </w:tcPr>
          <w:p w14:paraId="03FA147B"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2BF06F74"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41F07488"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663" w:type="pct"/>
            <w:noWrap/>
            <w:hideMark/>
          </w:tcPr>
          <w:p w14:paraId="40B35282"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3A711B8B"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203A86EE" w14:textId="77777777" w:rsidR="00353C1C" w:rsidRPr="009F6DD2" w:rsidRDefault="00353C1C" w:rsidP="00F238BB">
            <w:pPr>
              <w:jc w:val="right"/>
              <w:rPr>
                <w:rFonts w:eastAsia="Times New Roman"/>
                <w:color w:val="000000"/>
              </w:rPr>
            </w:pPr>
            <w:r w:rsidRPr="009F6DD2">
              <w:rPr>
                <w:rFonts w:eastAsia="Times New Roman"/>
                <w:color w:val="000000"/>
              </w:rPr>
              <w:t>&lt;±0.01</w:t>
            </w:r>
          </w:p>
        </w:tc>
      </w:tr>
      <w:tr w:rsidR="00353C1C" w:rsidRPr="009F6DD2" w14:paraId="2B7DCF74" w14:textId="77777777" w:rsidTr="00F238BB">
        <w:trPr>
          <w:trHeight w:val="300"/>
        </w:trPr>
        <w:tc>
          <w:tcPr>
            <w:tcW w:w="261" w:type="pct"/>
            <w:noWrap/>
            <w:hideMark/>
          </w:tcPr>
          <w:p w14:paraId="26A86567" w14:textId="77777777" w:rsidR="00353C1C" w:rsidRPr="009F6DD2" w:rsidRDefault="00353C1C" w:rsidP="00F238BB">
            <w:pPr>
              <w:jc w:val="right"/>
              <w:rPr>
                <w:rFonts w:eastAsia="Times New Roman"/>
                <w:color w:val="000000"/>
              </w:rPr>
            </w:pPr>
            <w:r w:rsidRPr="009F6DD2">
              <w:rPr>
                <w:rFonts w:eastAsia="Times New Roman"/>
                <w:color w:val="000000"/>
              </w:rPr>
              <w:t>20</w:t>
            </w:r>
          </w:p>
        </w:tc>
        <w:tc>
          <w:tcPr>
            <w:tcW w:w="464" w:type="pct"/>
            <w:noWrap/>
            <w:hideMark/>
          </w:tcPr>
          <w:p w14:paraId="2546F83D"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695" w:type="pct"/>
            <w:noWrap/>
            <w:hideMark/>
          </w:tcPr>
          <w:p w14:paraId="2EADF987"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907" w:type="pct"/>
            <w:noWrap/>
            <w:hideMark/>
          </w:tcPr>
          <w:p w14:paraId="634A80D0"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11" w:type="pct"/>
            <w:noWrap/>
            <w:hideMark/>
          </w:tcPr>
          <w:p w14:paraId="3C3CA46C"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7D7C9C8C"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308E947B"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663" w:type="pct"/>
            <w:noWrap/>
            <w:hideMark/>
          </w:tcPr>
          <w:p w14:paraId="68E302A1"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67E8D36C"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6A03B684" w14:textId="77777777" w:rsidR="00353C1C" w:rsidRPr="009F6DD2" w:rsidRDefault="00353C1C" w:rsidP="00F238BB">
            <w:pPr>
              <w:jc w:val="right"/>
              <w:rPr>
                <w:rFonts w:eastAsia="Times New Roman"/>
                <w:color w:val="000000"/>
              </w:rPr>
            </w:pPr>
            <w:r w:rsidRPr="009F6DD2">
              <w:rPr>
                <w:rFonts w:eastAsia="Times New Roman"/>
                <w:color w:val="000000"/>
              </w:rPr>
              <w:t>&lt;±0.01</w:t>
            </w:r>
          </w:p>
        </w:tc>
      </w:tr>
      <w:tr w:rsidR="00353C1C" w:rsidRPr="009F6DD2" w14:paraId="607E8EF1" w14:textId="77777777" w:rsidTr="00F238BB">
        <w:trPr>
          <w:trHeight w:val="300"/>
        </w:trPr>
        <w:tc>
          <w:tcPr>
            <w:tcW w:w="261" w:type="pct"/>
            <w:noWrap/>
            <w:hideMark/>
          </w:tcPr>
          <w:p w14:paraId="148C6564" w14:textId="77777777" w:rsidR="00353C1C" w:rsidRPr="009F6DD2" w:rsidRDefault="00353C1C" w:rsidP="00F238BB">
            <w:pPr>
              <w:jc w:val="right"/>
              <w:rPr>
                <w:rFonts w:eastAsia="Times New Roman"/>
                <w:color w:val="000000"/>
              </w:rPr>
            </w:pPr>
            <w:r w:rsidRPr="009F6DD2">
              <w:rPr>
                <w:rFonts w:eastAsia="Times New Roman"/>
                <w:color w:val="000000"/>
              </w:rPr>
              <w:t>21</w:t>
            </w:r>
          </w:p>
        </w:tc>
        <w:tc>
          <w:tcPr>
            <w:tcW w:w="464" w:type="pct"/>
            <w:noWrap/>
            <w:hideMark/>
          </w:tcPr>
          <w:p w14:paraId="691A7568"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695" w:type="pct"/>
            <w:noWrap/>
            <w:hideMark/>
          </w:tcPr>
          <w:p w14:paraId="37170CF2"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907" w:type="pct"/>
            <w:noWrap/>
            <w:hideMark/>
          </w:tcPr>
          <w:p w14:paraId="0A58648D"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411" w:type="pct"/>
            <w:noWrap/>
            <w:hideMark/>
          </w:tcPr>
          <w:p w14:paraId="7C163762"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7B579359"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69BCBB22"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663" w:type="pct"/>
            <w:noWrap/>
            <w:hideMark/>
          </w:tcPr>
          <w:p w14:paraId="086406A9"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006025D0"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03975AAF" w14:textId="77777777" w:rsidR="00353C1C" w:rsidRPr="009F6DD2" w:rsidRDefault="00353C1C" w:rsidP="00F238BB">
            <w:pPr>
              <w:jc w:val="right"/>
              <w:rPr>
                <w:rFonts w:eastAsia="Times New Roman"/>
                <w:color w:val="000000"/>
              </w:rPr>
            </w:pPr>
            <w:r w:rsidRPr="009F6DD2">
              <w:rPr>
                <w:rFonts w:eastAsia="Times New Roman"/>
                <w:color w:val="000000"/>
              </w:rPr>
              <w:t>&lt;±0.01</w:t>
            </w:r>
          </w:p>
        </w:tc>
      </w:tr>
      <w:tr w:rsidR="00353C1C" w:rsidRPr="009F6DD2" w14:paraId="6111CA80" w14:textId="77777777" w:rsidTr="00F238BB">
        <w:trPr>
          <w:trHeight w:val="300"/>
        </w:trPr>
        <w:tc>
          <w:tcPr>
            <w:tcW w:w="261" w:type="pct"/>
            <w:noWrap/>
            <w:hideMark/>
          </w:tcPr>
          <w:p w14:paraId="723E9192" w14:textId="77777777" w:rsidR="00353C1C" w:rsidRPr="009F6DD2" w:rsidRDefault="00353C1C" w:rsidP="00F238BB">
            <w:pPr>
              <w:jc w:val="right"/>
              <w:rPr>
                <w:rFonts w:eastAsia="Times New Roman"/>
                <w:color w:val="000000"/>
              </w:rPr>
            </w:pPr>
            <w:r w:rsidRPr="009F6DD2">
              <w:rPr>
                <w:rFonts w:eastAsia="Times New Roman"/>
                <w:color w:val="000000"/>
              </w:rPr>
              <w:t>22</w:t>
            </w:r>
          </w:p>
        </w:tc>
        <w:tc>
          <w:tcPr>
            <w:tcW w:w="464" w:type="pct"/>
            <w:noWrap/>
            <w:hideMark/>
          </w:tcPr>
          <w:p w14:paraId="656375D0" w14:textId="77777777" w:rsidR="00353C1C" w:rsidRPr="009F6DD2" w:rsidRDefault="00353C1C" w:rsidP="00F238BB">
            <w:pPr>
              <w:jc w:val="right"/>
              <w:rPr>
                <w:rFonts w:eastAsia="Times New Roman"/>
                <w:color w:val="000000"/>
              </w:rPr>
            </w:pPr>
            <w:r w:rsidRPr="009F6DD2">
              <w:rPr>
                <w:rFonts w:eastAsia="Times New Roman"/>
                <w:color w:val="000000"/>
              </w:rPr>
              <w:t>0.01</w:t>
            </w:r>
          </w:p>
        </w:tc>
        <w:tc>
          <w:tcPr>
            <w:tcW w:w="695" w:type="pct"/>
            <w:noWrap/>
            <w:hideMark/>
          </w:tcPr>
          <w:p w14:paraId="33AB9C6E"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907" w:type="pct"/>
            <w:noWrap/>
            <w:hideMark/>
          </w:tcPr>
          <w:p w14:paraId="599D0911"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11" w:type="pct"/>
            <w:noWrap/>
            <w:hideMark/>
          </w:tcPr>
          <w:p w14:paraId="7871BA99"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3E106F3A"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1787D06D" w14:textId="77777777" w:rsidR="00353C1C" w:rsidRPr="009F6DD2" w:rsidRDefault="00353C1C" w:rsidP="00F238BB">
            <w:pPr>
              <w:jc w:val="right"/>
              <w:rPr>
                <w:rFonts w:eastAsia="Times New Roman"/>
                <w:color w:val="000000"/>
              </w:rPr>
            </w:pPr>
            <w:r w:rsidRPr="009F6DD2">
              <w:rPr>
                <w:rFonts w:eastAsia="Times New Roman"/>
                <w:color w:val="000000"/>
              </w:rPr>
              <w:t>-</w:t>
            </w:r>
          </w:p>
        </w:tc>
        <w:tc>
          <w:tcPr>
            <w:tcW w:w="663" w:type="pct"/>
            <w:noWrap/>
            <w:hideMark/>
          </w:tcPr>
          <w:p w14:paraId="50539C98"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32AB597F" w14:textId="77777777" w:rsidR="00353C1C" w:rsidRPr="009F6DD2" w:rsidRDefault="00353C1C" w:rsidP="00F238BB">
            <w:pPr>
              <w:jc w:val="right"/>
              <w:rPr>
                <w:rFonts w:eastAsia="Times New Roman"/>
                <w:color w:val="000000"/>
              </w:rPr>
            </w:pPr>
            <w:r w:rsidRPr="009F6DD2">
              <w:rPr>
                <w:rFonts w:eastAsia="Times New Roman"/>
                <w:color w:val="000000"/>
              </w:rPr>
              <w:t>&lt;±0.01</w:t>
            </w:r>
          </w:p>
        </w:tc>
        <w:tc>
          <w:tcPr>
            <w:tcW w:w="400" w:type="pct"/>
            <w:noWrap/>
            <w:hideMark/>
          </w:tcPr>
          <w:p w14:paraId="729534A6" w14:textId="77777777" w:rsidR="00353C1C" w:rsidRPr="009F6DD2" w:rsidRDefault="00353C1C" w:rsidP="00F238BB">
            <w:pPr>
              <w:jc w:val="right"/>
              <w:rPr>
                <w:rFonts w:eastAsia="Times New Roman"/>
                <w:color w:val="000000"/>
              </w:rPr>
            </w:pPr>
            <w:r w:rsidRPr="009F6DD2">
              <w:rPr>
                <w:rFonts w:eastAsia="Times New Roman"/>
                <w:color w:val="000000"/>
              </w:rPr>
              <w:t>-</w:t>
            </w:r>
          </w:p>
        </w:tc>
      </w:tr>
    </w:tbl>
    <w:p w14:paraId="38107B6D" w14:textId="77777777" w:rsidR="00353C1C" w:rsidRDefault="00353C1C">
      <w:pPr>
        <w:jc w:val="center"/>
        <w:rPr>
          <w:rFonts w:ascii="Times New Roman" w:eastAsia="Times New Roman" w:hAnsi="Times New Roman" w:cs="Times New Roman"/>
          <w:i/>
          <w:sz w:val="24"/>
          <w:szCs w:val="24"/>
        </w:rPr>
      </w:pPr>
    </w:p>
    <w:sectPr w:rsidR="00353C1C">
      <w:footerReference w:type="default" r:id="rId2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Joseph.Caracappa" w:date="2022-02-10T19:21:00Z" w:initials="">
    <w:p w14:paraId="000001B4"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are there any reason for why you expected the seasonal pattern not to be reproduced? After all, it's forced?</w:t>
      </w:r>
    </w:p>
  </w:comment>
  <w:comment w:id="11" w:author="Joseph.Caracappa" w:date="2022-02-10T19:21:00Z" w:initials="">
    <w:p w14:paraId="000001C7"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R2: how did you calculate the relative abundance of the zooplankton? In </w:t>
      </w:r>
      <w:proofErr w:type="spellStart"/>
      <w:r>
        <w:rPr>
          <w:rFonts w:ascii="Arial" w:eastAsia="Arial" w:hAnsi="Arial" w:cs="Arial"/>
          <w:color w:val="000000"/>
        </w:rPr>
        <w:t>atlantis</w:t>
      </w:r>
      <w:proofErr w:type="spellEnd"/>
      <w:r>
        <w:rPr>
          <w:rFonts w:ascii="Arial" w:eastAsia="Arial" w:hAnsi="Arial" w:cs="Arial"/>
          <w:color w:val="000000"/>
        </w:rPr>
        <w:t>, these are biomass groups, unless you've implemented them as vertebrates?</w:t>
      </w:r>
    </w:p>
  </w:comment>
  <w:comment w:id="12" w:author="Joseph.Caracappa" w:date="2022-02-10T19:21:00Z" w:initials="">
    <w:p w14:paraId="000001BC"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w:t>
      </w:r>
      <w:proofErr w:type="gramStart"/>
      <w:r>
        <w:rPr>
          <w:rFonts w:ascii="Arial" w:eastAsia="Arial" w:hAnsi="Arial" w:cs="Arial"/>
          <w:color w:val="000000"/>
        </w:rPr>
        <w:t>: :</w:t>
      </w:r>
      <w:proofErr w:type="gramEnd"/>
      <w:r>
        <w:rPr>
          <w:rFonts w:ascii="Arial" w:eastAsia="Arial" w:hAnsi="Arial" w:cs="Arial"/>
          <w:color w:val="000000"/>
        </w:rPr>
        <w:t xml:space="preserve"> I'm not sure if the future work belongs here? Perhaps move to discussion or introduction?</w:t>
      </w:r>
    </w:p>
  </w:comment>
  <w:comment w:id="14" w:author="Andrew Beet - NOAA Affiliate" w:date="2022-02-11T14:02:00Z" w:initials="">
    <w:p w14:paraId="000001BD"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agree. move to discussion</w:t>
      </w:r>
    </w:p>
  </w:comment>
  <w:comment w:id="13" w:author="Vincent S. Saba" w:date="2022-04-21T18:19:00Z" w:initials="VSS">
    <w:p w14:paraId="299B96D9" w14:textId="1E79F9A0" w:rsidR="00F238BB" w:rsidRDefault="00F238BB">
      <w:pPr>
        <w:pStyle w:val="CommentText"/>
      </w:pPr>
      <w:r>
        <w:rPr>
          <w:rStyle w:val="CommentReference"/>
        </w:rPr>
        <w:annotationRef/>
      </w:r>
      <w:r>
        <w:t>Agree, move to concluding remarks.</w:t>
      </w:r>
    </w:p>
  </w:comment>
  <w:comment w:id="15" w:author="Joseph.Caracappa" w:date="2022-02-10T19:01:00Z" w:initials="">
    <w:p w14:paraId="000001D6"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Reviewer 1: If the authors wanted to make any of the code to </w:t>
      </w:r>
      <w:proofErr w:type="spellStart"/>
      <w:r>
        <w:rPr>
          <w:rFonts w:ascii="Arial" w:eastAsia="Arial" w:hAnsi="Arial" w:cs="Arial"/>
          <w:color w:val="000000"/>
        </w:rPr>
        <w:t>regrid</w:t>
      </w:r>
      <w:proofErr w:type="spellEnd"/>
      <w:r>
        <w:rPr>
          <w:rFonts w:ascii="Arial" w:eastAsia="Arial" w:hAnsi="Arial" w:cs="Arial"/>
          <w:color w:val="000000"/>
        </w:rPr>
        <w:t xml:space="preserve"> GLORYS or OC-CCI publicly available, this would benefit users in the Ecological Modelling readership</w:t>
      </w:r>
    </w:p>
  </w:comment>
  <w:comment w:id="16" w:author="Andrew Beet - NOAA Affiliate" w:date="2022-02-11T14:01:00Z" w:initials="">
    <w:p w14:paraId="000001D7"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 wonder if </w:t>
      </w:r>
      <w:proofErr w:type="gramStart"/>
      <w:r>
        <w:rPr>
          <w:rFonts w:ascii="Arial" w:eastAsia="Arial" w:hAnsi="Arial" w:cs="Arial"/>
          <w:color w:val="000000"/>
        </w:rPr>
        <w:t>it  worth</w:t>
      </w:r>
      <w:proofErr w:type="gramEnd"/>
      <w:r>
        <w:rPr>
          <w:rFonts w:ascii="Arial" w:eastAsia="Arial" w:hAnsi="Arial" w:cs="Arial"/>
          <w:color w:val="000000"/>
        </w:rPr>
        <w:t xml:space="preserve"> creating a </w:t>
      </w:r>
      <w:proofErr w:type="spellStart"/>
      <w:r>
        <w:rPr>
          <w:rFonts w:ascii="Arial" w:eastAsia="Arial" w:hAnsi="Arial" w:cs="Arial"/>
          <w:color w:val="000000"/>
        </w:rPr>
        <w:t>stand alone</w:t>
      </w:r>
      <w:proofErr w:type="spellEnd"/>
      <w:r>
        <w:rPr>
          <w:rFonts w:ascii="Arial" w:eastAsia="Arial" w:hAnsi="Arial" w:cs="Arial"/>
          <w:color w:val="000000"/>
        </w:rPr>
        <w:t xml:space="preserve"> research compendium (on GitHub) to house the scripts used in this paper or maybe a reorg of the </w:t>
      </w:r>
      <w:proofErr w:type="spellStart"/>
      <w:r>
        <w:rPr>
          <w:rFonts w:ascii="Arial" w:eastAsia="Arial" w:hAnsi="Arial" w:cs="Arial"/>
          <w:color w:val="000000"/>
        </w:rPr>
        <w:t>neus-atlantis</w:t>
      </w:r>
      <w:proofErr w:type="spellEnd"/>
      <w:r>
        <w:rPr>
          <w:rFonts w:ascii="Arial" w:eastAsia="Arial" w:hAnsi="Arial" w:cs="Arial"/>
          <w:color w:val="000000"/>
        </w:rPr>
        <w:t xml:space="preserve"> repo. We may want to think about how to go about this if it makes sense</w:t>
      </w:r>
    </w:p>
  </w:comment>
  <w:comment w:id="17" w:author="Kim Hyde - NOAA Federal" w:date="2022-02-11T18:27:00Z" w:initials="">
    <w:p w14:paraId="000001D8"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This wouldn't be the default OC-CCI grid. I subset them and </w:t>
      </w:r>
      <w:proofErr w:type="spellStart"/>
      <w:r>
        <w:rPr>
          <w:rFonts w:ascii="Arial" w:eastAsia="Arial" w:hAnsi="Arial" w:cs="Arial"/>
          <w:color w:val="000000"/>
        </w:rPr>
        <w:t>regrid</w:t>
      </w:r>
      <w:proofErr w:type="spellEnd"/>
      <w:r>
        <w:rPr>
          <w:rFonts w:ascii="Arial" w:eastAsia="Arial" w:hAnsi="Arial" w:cs="Arial"/>
          <w:color w:val="000000"/>
        </w:rPr>
        <w:t xml:space="preserve"> them to the east coast. That being said, when I did the original extractions, I used a shapefile polygon to grab all of the pixels within an Atlantis box. I wouldn't necessarily consider that "</w:t>
      </w:r>
      <w:proofErr w:type="spellStart"/>
      <w:r>
        <w:rPr>
          <w:rFonts w:ascii="Arial" w:eastAsia="Arial" w:hAnsi="Arial" w:cs="Arial"/>
          <w:color w:val="000000"/>
        </w:rPr>
        <w:t>regridding</w:t>
      </w:r>
      <w:proofErr w:type="spellEnd"/>
      <w:r>
        <w:rPr>
          <w:rFonts w:ascii="Arial" w:eastAsia="Arial" w:hAnsi="Arial" w:cs="Arial"/>
          <w:color w:val="000000"/>
        </w:rPr>
        <w:t>".</w:t>
      </w:r>
    </w:p>
    <w:p w14:paraId="000001D9"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p>
    <w:p w14:paraId="000001DA"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Would you want to include code for other things such as the calculation of the Turner phytoplankton model?</w:t>
      </w:r>
    </w:p>
  </w:comment>
  <w:comment w:id="18" w:author="Joseph Caracappa - NOAA Affiliate" w:date="2022-02-15T16:22:00Z" w:initials="">
    <w:p w14:paraId="000001DB"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@andrew.beet@noaa.gov @kimberly.hyde@noaa.gov I think that for now, adding to the supplementary to describe the necessary functions to upscale the forcing sources and turn them into Atlantis files would be enough. </w:t>
      </w:r>
    </w:p>
    <w:p w14:paraId="000001DC"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p>
    <w:p w14:paraId="000001DD"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I don't think we're ready for is a very cleanly packaged toolkit that is generalized to any Atlantis model.</w:t>
      </w:r>
    </w:p>
  </w:comment>
  <w:comment w:id="20" w:author="Kimberly Hyde (ACL)" w:date="2022-04-22T09:55:00Z" w:initials="KH(">
    <w:p w14:paraId="339A0B1A" w14:textId="5AEB5902" w:rsidR="00BF51A7" w:rsidRDefault="00BF51A7">
      <w:pPr>
        <w:pStyle w:val="CommentText"/>
      </w:pPr>
      <w:r>
        <w:rPr>
          <w:rStyle w:val="CommentReference"/>
        </w:rPr>
        <w:annotationRef/>
      </w:r>
      <w:r>
        <w:t xml:space="preserve">I’m struggling a bit with the use of “primary producer” instead of just “phytoplankton” throughout the manuscript.  </w:t>
      </w:r>
    </w:p>
  </w:comment>
  <w:comment w:id="47" w:author="Kimberly Hyde (ACL)" w:date="2022-04-22T09:40:00Z" w:initials="KH(">
    <w:p w14:paraId="36B0A3E6" w14:textId="12839D67" w:rsidR="004E7639" w:rsidRDefault="004E7639">
      <w:pPr>
        <w:pStyle w:val="CommentText"/>
      </w:pPr>
      <w:r>
        <w:rPr>
          <w:rStyle w:val="CommentReference"/>
        </w:rPr>
        <w:annotationRef/>
      </w:r>
      <w:r>
        <w:t>Technically the satellite CHL represents the first optical depth, not the euphotic depth.  Our primary production estimates are integrated through the euphotic depth.</w:t>
      </w:r>
    </w:p>
  </w:comment>
  <w:comment w:id="65" w:author="Joseph.Caracappa" w:date="2022-02-10T19:45:00Z" w:initials="">
    <w:p w14:paraId="000001C8"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w:t>
      </w:r>
      <w:proofErr w:type="gramStart"/>
      <w:r>
        <w:rPr>
          <w:rFonts w:ascii="Arial" w:eastAsia="Arial" w:hAnsi="Arial" w:cs="Arial"/>
          <w:color w:val="000000"/>
        </w:rPr>
        <w:t>: :</w:t>
      </w:r>
      <w:proofErr w:type="gramEnd"/>
      <w:r>
        <w:rPr>
          <w:rFonts w:ascii="Arial" w:eastAsia="Arial" w:hAnsi="Arial" w:cs="Arial"/>
          <w:color w:val="000000"/>
        </w:rPr>
        <w:t xml:space="preserve"> I miss some statistics, rather than just comparing figures. Your results seem good enough to stand some of the 'standard' statistics, even though it can sometimes be painful to see those numbers, I strongly encourage that these are added. It would add to your paper.</w:t>
      </w:r>
    </w:p>
  </w:comment>
  <w:comment w:id="66" w:author="Joseph.Caracappa" w:date="2022-02-10T19:51:00Z" w:initials="">
    <w:p w14:paraId="000001C9"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R2: the result chapter is very detailed and long. Can you consider moving parts of it to </w:t>
      </w:r>
      <w:proofErr w:type="spellStart"/>
      <w:r>
        <w:rPr>
          <w:rFonts w:ascii="Arial" w:eastAsia="Arial" w:hAnsi="Arial" w:cs="Arial"/>
          <w:color w:val="000000"/>
        </w:rPr>
        <w:t>supplementaries</w:t>
      </w:r>
      <w:proofErr w:type="spellEnd"/>
      <w:r>
        <w:rPr>
          <w:rFonts w:ascii="Arial" w:eastAsia="Arial" w:hAnsi="Arial" w:cs="Arial"/>
          <w:color w:val="000000"/>
        </w:rPr>
        <w:t>?</w:t>
      </w:r>
    </w:p>
  </w:comment>
  <w:comment w:id="74" w:author="Kimberly Hyde (ACL)" w:date="2022-04-22T09:57:00Z" w:initials="KH(">
    <w:p w14:paraId="11C28336" w14:textId="6047A449" w:rsidR="00BF51A7" w:rsidRDefault="00BF51A7">
      <w:pPr>
        <w:pStyle w:val="CommentText"/>
      </w:pPr>
      <w:r>
        <w:rPr>
          <w:rStyle w:val="CommentReference"/>
        </w:rPr>
        <w:annotationRef/>
      </w:r>
      <w:r>
        <w:t>I’m not sure what this means</w:t>
      </w:r>
    </w:p>
  </w:comment>
  <w:comment w:id="75" w:author="Vincent S. Saba" w:date="2022-04-21T19:33:00Z" w:initials="VSS">
    <w:p w14:paraId="26203899" w14:textId="0A4ABE52" w:rsidR="00F238BB" w:rsidRDefault="00F238BB">
      <w:pPr>
        <w:pStyle w:val="CommentText"/>
      </w:pPr>
      <w:r>
        <w:rPr>
          <w:rStyle w:val="CommentReference"/>
        </w:rPr>
        <w:annotationRef/>
      </w:r>
      <w:r>
        <w:t>Labrador shelf is way up north?  Do you mean Scotian Shelf?</w:t>
      </w:r>
    </w:p>
  </w:comment>
  <w:comment w:id="82" w:author="Joseph Caracappa - NOAA Affiliate" w:date="2022-04-12T16:27:00Z" w:initials="">
    <w:p w14:paraId="000001CF"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Reviewer 1: However, salinity and temperature results (Figure 4) could be summarized additionally simply as reporting mean bias between GLORYS and the Atlantis maps. Perhaps calculating a similar mean bias in flows would be useful – my sense is that this would suggest that temperature and salinity are easier to map to Atlantis than the flow. Readers would also gain context if you added a paragraph explaining how the biology of the model is influenced by salinity (perhaps not at all!) and temperature (Q10 rates and the processes you’ve chosen to link to Q10).</w:t>
      </w:r>
    </w:p>
  </w:comment>
  <w:comment w:id="83" w:author="Vincent S. Saba" w:date="2022-04-21T19:46:00Z" w:initials="VSS">
    <w:p w14:paraId="1C978841" w14:textId="0E98B497" w:rsidR="00F238BB" w:rsidRDefault="00F238BB">
      <w:pPr>
        <w:pStyle w:val="CommentText"/>
      </w:pPr>
      <w:r>
        <w:rPr>
          <w:rStyle w:val="CommentReference"/>
        </w:rPr>
        <w:annotationRef/>
      </w:r>
      <w:r>
        <w:t xml:space="preserve">Is it OK that the negative and positive sides of these </w:t>
      </w:r>
      <w:proofErr w:type="gramStart"/>
      <w:r>
        <w:t>two color</w:t>
      </w:r>
      <w:proofErr w:type="gramEnd"/>
      <w:r>
        <w:t xml:space="preserve"> bars are not proportional?  Couldn’t you put and arrow above a specific temp in order to keep both sides proportional?</w:t>
      </w:r>
    </w:p>
  </w:comment>
  <w:comment w:id="84" w:author="Joseph.Caracappa" w:date="2022-02-10T19:04:00Z" w:initials="">
    <w:p w14:paraId="000001D0"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Reviewer 1: might also be worth mentioning in the Discussion – in terms of what future questions you intend to address with the model, vs what is at the wrong spatial scale.</w:t>
      </w:r>
    </w:p>
  </w:comment>
  <w:comment w:id="90" w:author="Kimberly Hyde (ACL)" w:date="2022-04-22T12:56:00Z" w:initials="KH(">
    <w:p w14:paraId="453BAA60" w14:textId="4136B569" w:rsidR="00195796" w:rsidRDefault="00195796">
      <w:pPr>
        <w:pStyle w:val="CommentText"/>
      </w:pPr>
      <w:r>
        <w:rPr>
          <w:rStyle w:val="CommentReference"/>
        </w:rPr>
        <w:annotationRef/>
      </w:r>
      <w:r>
        <w:t>If it is an easy fix, I would suggest changing “Picophytoplankton” to just “Picoplankton”</w:t>
      </w:r>
    </w:p>
  </w:comment>
  <w:comment w:id="97" w:author="Kimberly Hyde (ACL)" w:date="2022-04-22T15:35:00Z" w:initials="KH(">
    <w:p w14:paraId="4D7BC6C4" w14:textId="32918F02" w:rsidR="005361B2" w:rsidRDefault="005361B2">
      <w:pPr>
        <w:pStyle w:val="CommentText"/>
      </w:pPr>
      <w:r>
        <w:rPr>
          <w:rStyle w:val="CommentReference"/>
        </w:rPr>
        <w:annotationRef/>
      </w:r>
      <w:r>
        <w:t>Is it fair to say “slightly overestimated”</w:t>
      </w:r>
      <w:r w:rsidR="00132D6A">
        <w:t xml:space="preserve"> (or some other term to make it not seem too bad)? The zooplankton estimates are reasonable…</w:t>
      </w:r>
    </w:p>
  </w:comment>
  <w:comment w:id="98" w:author="Kimberly Hyde (ACL)" w:date="2022-04-22T15:39:00Z" w:initials="KH(">
    <w:p w14:paraId="15281F30" w14:textId="64F7C936" w:rsidR="00132D6A" w:rsidRDefault="00132D6A">
      <w:pPr>
        <w:pStyle w:val="CommentText"/>
      </w:pPr>
      <w:r>
        <w:rPr>
          <w:rStyle w:val="CommentReference"/>
        </w:rPr>
        <w:annotationRef/>
      </w:r>
      <w:r>
        <w:t>You might want to expand on this to explain where they are and are not consistent</w:t>
      </w:r>
    </w:p>
  </w:comment>
  <w:comment w:id="104" w:author="Joseph.Caracappa" w:date="2022-02-10T18:58:00Z" w:initials="">
    <w:p w14:paraId="000001B7"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Reviewer 1: The Table legend and main text should more clearly explain that within each guild such as “benthos”, you are evaluating the persistence and relative abundance of Atlantis functional groups.</w:t>
      </w:r>
    </w:p>
  </w:comment>
  <w:comment w:id="105" w:author="Joseph.Caracappa" w:date="2022-02-10T19:48:00Z" w:initials="">
    <w:p w14:paraId="000001B8"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if you add a column containing expected/observed means, this will be very useful.</w:t>
      </w:r>
    </w:p>
    <w:p w14:paraId="000001B9"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p>
    <w:p w14:paraId="000001BA"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w:t>
      </w:r>
      <w:proofErr w:type="gramStart"/>
      <w:r>
        <w:rPr>
          <w:rFonts w:ascii="Arial" w:eastAsia="Arial" w:hAnsi="Arial" w:cs="Arial"/>
          <w:color w:val="000000"/>
        </w:rPr>
        <w:t>: :</w:t>
      </w:r>
      <w:proofErr w:type="gramEnd"/>
      <w:r>
        <w:rPr>
          <w:rFonts w:ascii="Arial" w:eastAsia="Arial" w:hAnsi="Arial" w:cs="Arial"/>
          <w:color w:val="000000"/>
        </w:rPr>
        <w:t xml:space="preserve"> is there a couple of typos in there? It says 'Atlantis', should it be 'Atlantic'?</w:t>
      </w:r>
    </w:p>
  </w:comment>
  <w:comment w:id="107" w:author="Joseph Caracappa - NOAA Affiliate" w:date="2022-02-22T17:12:00Z" w:initials="">
    <w:p w14:paraId="000001BB"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Rework: Incorporate </w:t>
      </w:r>
      <w:proofErr w:type="spellStart"/>
      <w:r>
        <w:rPr>
          <w:rFonts w:ascii="Arial" w:eastAsia="Arial" w:hAnsi="Arial" w:cs="Arial"/>
          <w:color w:val="000000"/>
        </w:rPr>
        <w:t>Survdat</w:t>
      </w:r>
      <w:proofErr w:type="spellEnd"/>
      <w:r>
        <w:rPr>
          <w:rFonts w:ascii="Arial" w:eastAsia="Arial" w:hAnsi="Arial" w:cs="Arial"/>
          <w:color w:val="000000"/>
        </w:rPr>
        <w:t xml:space="preserve"> estimates along with NEUS means. Pie chart inset for proportion in each EPU?</w:t>
      </w:r>
    </w:p>
  </w:comment>
  <w:comment w:id="106" w:author="Joseph.Caracappa" w:date="2022-04-18T17:46:00Z" w:initials="J">
    <w:p w14:paraId="2F87D9AD" w14:textId="37F3A521" w:rsidR="00F238BB" w:rsidRDefault="00F238BB">
      <w:pPr>
        <w:pStyle w:val="CommentText"/>
      </w:pPr>
      <w:r>
        <w:rPr>
          <w:rStyle w:val="CommentReference"/>
        </w:rPr>
        <w:annotationRef/>
      </w:r>
      <w:r>
        <w:t>Add citations for assessments</w:t>
      </w:r>
    </w:p>
  </w:comment>
  <w:comment w:id="108" w:author="Joseph.Caracappa" w:date="2022-02-10T19:00:00Z" w:initials="">
    <w:p w14:paraId="000001BE"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Reviewer 1: It is concerning that 95% of phytoplankton consumption is happening in the benthos. Since the present paper is focused on planktonic processes I don’t think this is reason to reject the paper. But sources for benthos biomass and other details should be investigated before future applications for groundfish fisheries etc.</w:t>
      </w:r>
    </w:p>
  </w:comment>
  <w:comment w:id="109" w:author="Joseph.Caracappa" w:date="2022-02-10T19:00:00Z" w:initials="">
    <w:p w14:paraId="000001BF"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need a much more confident explanation for why this isn’t a problem.</w:t>
      </w:r>
    </w:p>
  </w:comment>
  <w:comment w:id="110" w:author="Joseph Caracappa - NOAA Affiliate" w:date="2022-02-22T17:16:00Z" w:initials="">
    <w:p w14:paraId="000001C0"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Solution: Reduced phytoplankton sinking rates to account for vertical </w:t>
      </w:r>
      <w:proofErr w:type="spellStart"/>
      <w:r>
        <w:rPr>
          <w:rFonts w:ascii="Arial" w:eastAsia="Arial" w:hAnsi="Arial" w:cs="Arial"/>
          <w:color w:val="000000"/>
        </w:rPr>
        <w:t>hyperdiffusion</w:t>
      </w:r>
      <w:proofErr w:type="spellEnd"/>
      <w:r>
        <w:rPr>
          <w:rFonts w:ascii="Arial" w:eastAsia="Arial" w:hAnsi="Arial" w:cs="Arial"/>
          <w:color w:val="000000"/>
        </w:rPr>
        <w:t>. Reduces the benthic "sink" for deposited phytoplankton. Set PS sinking to 0 due to size.</w:t>
      </w:r>
    </w:p>
  </w:comment>
  <w:comment w:id="112" w:author="Joseph Caracappa - NOAA Affiliate" w:date="2022-02-22T17:16:00Z" w:initials="">
    <w:p w14:paraId="000001C1"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To Do: Rerun stats</w:t>
      </w:r>
    </w:p>
  </w:comment>
  <w:comment w:id="111" w:author="Joseph.Caracappa" w:date="2022-04-19T10:48:00Z" w:initials="J">
    <w:p w14:paraId="00D65A8C" w14:textId="3A5C5073" w:rsidR="00F238BB" w:rsidRDefault="00F238BB">
      <w:pPr>
        <w:pStyle w:val="CommentText"/>
      </w:pPr>
      <w:r>
        <w:rPr>
          <w:rStyle w:val="CommentReference"/>
        </w:rPr>
        <w:annotationRef/>
      </w:r>
    </w:p>
  </w:comment>
  <w:comment w:id="118" w:author="Joseph.Caracappa" w:date="2022-02-10T18:56:00Z" w:initials="">
    <w:p w14:paraId="000001DE"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Reviewer 1:</w:t>
      </w:r>
    </w:p>
    <w:p w14:paraId="000001DF"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suggest linking this whole innovation to the broader literature on ecosystem modeling. One possibility is Rose et al. (2010), which includes discussions of one-way forcing vs two-way linking, the needs and challenge to include benthic as well as pelagic food web, and the different representations needed for zooplankton depending on whether one is focused on NPZ vs higher trophic levels. Rose, Kenneth A., et al. "End‐to‐end models for the analysis of marine ecosystems: challenges, issues, and next steps." Marine and Coastal Fisheries 2.1 (2010): 115-130</w:t>
      </w:r>
    </w:p>
  </w:comment>
  <w:comment w:id="119" w:author="Joseph.Caracappa" w:date="2022-02-10T20:46:00Z" w:initials="">
    <w:p w14:paraId="000001E0"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I miss discussion on the uncertainties and the consequences of the choices you've made in your model?</w:t>
      </w:r>
    </w:p>
  </w:comment>
  <w:comment w:id="120" w:author="Kim Hyde - NOAA Federal" w:date="2022-02-15T22:50:00Z" w:initials="">
    <w:p w14:paraId="000001E1"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think R1 has an interesting point.  Part of that discussion could be around what data is readily available and at the necessary temporal and spatial scale needed to run a model.</w:t>
      </w:r>
    </w:p>
  </w:comment>
  <w:comment w:id="123" w:author="Joseph.Caracappa" w:date="2022-02-10T20:43:00Z" w:initials="">
    <w:p w14:paraId="000001C4"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This is not shown? (ref comment above on the level of planktivores).</w:t>
      </w:r>
    </w:p>
  </w:comment>
  <w:comment w:id="124" w:author="Joseph Caracappa - NOAA Affiliate" w:date="2022-02-22T17:22:00Z" w:initials="">
    <w:p w14:paraId="000001C5"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We do not have good accurate system-wide estimates of planktivore species biomass. Rather indices or SSB are used. </w:t>
      </w:r>
      <w:proofErr w:type="gramStart"/>
      <w:r>
        <w:rPr>
          <w:rFonts w:ascii="Arial" w:eastAsia="Arial" w:hAnsi="Arial" w:cs="Arial"/>
          <w:color w:val="000000"/>
        </w:rPr>
        <w:t>Try  to</w:t>
      </w:r>
      <w:proofErr w:type="gramEnd"/>
      <w:r>
        <w:rPr>
          <w:rFonts w:ascii="Arial" w:eastAsia="Arial" w:hAnsi="Arial" w:cs="Arial"/>
          <w:color w:val="000000"/>
        </w:rPr>
        <w:t xml:space="preserve"> be more quantitative.</w:t>
      </w:r>
    </w:p>
  </w:comment>
  <w:comment w:id="125" w:author="Joseph.Caracappa" w:date="2022-02-10T20:45:00Z" w:initials="">
    <w:p w14:paraId="000001B0"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R2: this is applicable for all </w:t>
      </w:r>
      <w:proofErr w:type="spellStart"/>
      <w:r>
        <w:rPr>
          <w:rFonts w:ascii="Arial" w:eastAsia="Arial" w:hAnsi="Arial" w:cs="Arial"/>
          <w:color w:val="000000"/>
        </w:rPr>
        <w:t>atlantis</w:t>
      </w:r>
      <w:proofErr w:type="spellEnd"/>
      <w:r>
        <w:rPr>
          <w:rFonts w:ascii="Arial" w:eastAsia="Arial" w:hAnsi="Arial" w:cs="Arial"/>
          <w:color w:val="000000"/>
        </w:rPr>
        <w:t xml:space="preserve"> models?</w:t>
      </w:r>
    </w:p>
  </w:comment>
  <w:comment w:id="126" w:author="Joseph Caracappa - NOAA Affiliate" w:date="2022-02-22T17:28:00Z" w:initials="">
    <w:p w14:paraId="000001B1"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Yes. Cite user guide for common tradeoffs</w:t>
      </w:r>
    </w:p>
  </w:comment>
  <w:comment w:id="127" w:author="Joseph.Caracappa" w:date="2022-02-10T20:45:00Z" w:initials="">
    <w:p w14:paraId="000001B5"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R2: Other model examples on this? Increasing the grid will help circulation, but is that what your model was built for? Focus on the objectives of the model (and the </w:t>
      </w:r>
      <w:proofErr w:type="spellStart"/>
      <w:r>
        <w:rPr>
          <w:rFonts w:ascii="Arial" w:eastAsia="Arial" w:hAnsi="Arial" w:cs="Arial"/>
          <w:color w:val="000000"/>
        </w:rPr>
        <w:t>atlantis</w:t>
      </w:r>
      <w:proofErr w:type="spellEnd"/>
      <w:r>
        <w:rPr>
          <w:rFonts w:ascii="Arial" w:eastAsia="Arial" w:hAnsi="Arial" w:cs="Arial"/>
          <w:color w:val="000000"/>
        </w:rPr>
        <w:t xml:space="preserve"> framework).</w:t>
      </w:r>
    </w:p>
  </w:comment>
  <w:comment w:id="128" w:author="Joseph Caracappa - NOAA Affiliate" w:date="2022-02-22T19:01:00Z" w:initials="">
    <w:p w14:paraId="000001B6"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That was more or less the intended point. An alternative model geometry may capture circulation better, and while it may be important for the model, is not the focus of NEUSv2</w:t>
      </w:r>
    </w:p>
  </w:comment>
  <w:comment w:id="129" w:author="Joseph.Caracappa" w:date="2022-02-10T20:46:00Z" w:initials="">
    <w:p w14:paraId="000001D2"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Why is this wrong? Add examples and discussion from your system.</w:t>
      </w:r>
    </w:p>
  </w:comment>
  <w:comment w:id="130" w:author="Joseph Caracappa - NOAA Affiliate" w:date="2022-02-22T19:02:00Z" w:initials="">
    <w:p w14:paraId="000001D3"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Real bivalve diets are mainly phytoplankton. Cite</w:t>
      </w:r>
    </w:p>
  </w:comment>
  <w:comment w:id="131" w:author="Joseph.Caracappa" w:date="2022-02-10T20:47:00Z" w:initials="">
    <w:p w14:paraId="000001D4"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How certain are the satellite data? Compared to in-situ observations or modelling? How would this impact your results?</w:t>
      </w:r>
    </w:p>
  </w:comment>
  <w:comment w:id="132" w:author="Joseph Caracappa - NOAA Affiliate" w:date="2022-02-22T19:08:00Z" w:initials="">
    <w:p w14:paraId="000001D5"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do not have in-situ observations on the spatial or temporal scales to create an analogous forcing product. Modeling products may be similar but might have more uncertainty</w:t>
      </w:r>
    </w:p>
  </w:comment>
  <w:comment w:id="135" w:author="Kimberly Hyde (ACL)" w:date="2022-04-22T16:09:00Z" w:initials="KH(">
    <w:p w14:paraId="6325E24E" w14:textId="6759391A" w:rsidR="001670E0" w:rsidRDefault="001670E0">
      <w:pPr>
        <w:pStyle w:val="CommentText"/>
      </w:pPr>
      <w:r>
        <w:rPr>
          <w:rStyle w:val="CommentReference"/>
        </w:rPr>
        <w:annotationRef/>
      </w:r>
      <w:r>
        <w:t>This seems like an incomplete thought.</w:t>
      </w:r>
    </w:p>
  </w:comment>
  <w:comment w:id="139" w:author="Joseph.Caracappa" w:date="2022-02-10T20:47:00Z" w:initials="">
    <w:p w14:paraId="000001B2"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R2: by forcing you're cutting the connection. Please discuss the uncertainty on this, and the pros/</w:t>
      </w:r>
      <w:proofErr w:type="spellStart"/>
      <w:r>
        <w:rPr>
          <w:rFonts w:ascii="Arial" w:eastAsia="Arial" w:hAnsi="Arial" w:cs="Arial"/>
          <w:color w:val="000000"/>
        </w:rPr>
        <w:t>con's</w:t>
      </w:r>
      <w:proofErr w:type="spellEnd"/>
      <w:r>
        <w:rPr>
          <w:rFonts w:ascii="Arial" w:eastAsia="Arial" w:hAnsi="Arial" w:cs="Arial"/>
          <w:color w:val="000000"/>
        </w:rPr>
        <w:t xml:space="preserve"> of forcing phytoplankton, with examples from other model systems that have done this? How successful has this been in other modelling systems?</w:t>
      </w:r>
    </w:p>
  </w:comment>
  <w:comment w:id="140" w:author="Joseph Caracappa - NOAA Affiliate" w:date="2022-02-22T19:08:00Z" w:initials="">
    <w:p w14:paraId="000001B3" w14:textId="77777777" w:rsidR="00F238BB" w:rsidRDefault="00F238B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 Atlantis models have done this. Need to look around.</w:t>
      </w:r>
    </w:p>
  </w:comment>
  <w:comment w:id="147" w:author="Vincent S. Saba" w:date="2022-04-21T19:57:00Z" w:initials="VSS">
    <w:p w14:paraId="7527C777" w14:textId="51A44852" w:rsidR="00F238BB" w:rsidRDefault="00F238BB">
      <w:pPr>
        <w:pStyle w:val="CommentText"/>
      </w:pPr>
      <w:r>
        <w:rPr>
          <w:rStyle w:val="CommentReference"/>
        </w:rPr>
        <w:annotationRef/>
      </w:r>
      <w:r>
        <w:t>Add that last sentence from Abstract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1B4" w15:done="0"/>
  <w15:commentEx w15:paraId="000001C7" w15:done="0"/>
  <w15:commentEx w15:paraId="000001BC" w15:done="0"/>
  <w15:commentEx w15:paraId="000001BD" w15:paraIdParent="000001BC" w15:done="0"/>
  <w15:commentEx w15:paraId="299B96D9" w15:paraIdParent="000001BC" w15:done="0"/>
  <w15:commentEx w15:paraId="000001D6" w15:done="0"/>
  <w15:commentEx w15:paraId="000001D7" w15:paraIdParent="000001D6" w15:done="0"/>
  <w15:commentEx w15:paraId="000001DA" w15:paraIdParent="000001D6" w15:done="0"/>
  <w15:commentEx w15:paraId="000001DD" w15:paraIdParent="000001D6" w15:done="0"/>
  <w15:commentEx w15:paraId="339A0B1A" w15:done="0"/>
  <w15:commentEx w15:paraId="36B0A3E6" w15:done="0"/>
  <w15:commentEx w15:paraId="000001C8" w15:done="1"/>
  <w15:commentEx w15:paraId="000001C9" w15:paraIdParent="000001C8" w15:done="1"/>
  <w15:commentEx w15:paraId="11C28336" w15:done="0"/>
  <w15:commentEx w15:paraId="26203899" w15:done="0"/>
  <w15:commentEx w15:paraId="000001CF" w15:done="1"/>
  <w15:commentEx w15:paraId="1C978841" w15:done="0"/>
  <w15:commentEx w15:paraId="000001D0" w15:done="1"/>
  <w15:commentEx w15:paraId="453BAA60" w15:done="0"/>
  <w15:commentEx w15:paraId="4D7BC6C4" w15:done="0"/>
  <w15:commentEx w15:paraId="15281F30" w15:done="0"/>
  <w15:commentEx w15:paraId="000001B7" w15:done="1"/>
  <w15:commentEx w15:paraId="000001BA" w15:paraIdParent="000001B7" w15:done="1"/>
  <w15:commentEx w15:paraId="000001BB" w15:paraIdParent="000001B7" w15:done="1"/>
  <w15:commentEx w15:paraId="2F87D9AD" w15:paraIdParent="000001B7" w15:done="1"/>
  <w15:commentEx w15:paraId="000001BE" w15:done="1"/>
  <w15:commentEx w15:paraId="000001BF" w15:paraIdParent="000001BE" w15:done="1"/>
  <w15:commentEx w15:paraId="000001C0" w15:paraIdParent="000001BE" w15:done="1"/>
  <w15:commentEx w15:paraId="000001C1" w15:paraIdParent="000001BE" w15:done="1"/>
  <w15:commentEx w15:paraId="00D65A8C" w15:paraIdParent="000001BE" w15:done="0"/>
  <w15:commentEx w15:paraId="000001DF" w15:done="1"/>
  <w15:commentEx w15:paraId="000001E0" w15:paraIdParent="000001DF" w15:done="1"/>
  <w15:commentEx w15:paraId="000001E1" w15:paraIdParent="000001DF" w15:done="1"/>
  <w15:commentEx w15:paraId="000001C4" w15:done="1"/>
  <w15:commentEx w15:paraId="000001C5" w15:paraIdParent="000001C4" w15:done="1"/>
  <w15:commentEx w15:paraId="000001B0" w15:done="1"/>
  <w15:commentEx w15:paraId="000001B1" w15:paraIdParent="000001B0" w15:done="1"/>
  <w15:commentEx w15:paraId="000001B5" w15:done="1"/>
  <w15:commentEx w15:paraId="000001B6" w15:paraIdParent="000001B5" w15:done="1"/>
  <w15:commentEx w15:paraId="000001D2" w15:done="1"/>
  <w15:commentEx w15:paraId="000001D3" w15:paraIdParent="000001D2" w15:done="1"/>
  <w15:commentEx w15:paraId="000001D4" w15:done="1"/>
  <w15:commentEx w15:paraId="000001D5" w15:paraIdParent="000001D4" w15:done="1"/>
  <w15:commentEx w15:paraId="6325E24E" w15:done="0"/>
  <w15:commentEx w15:paraId="000001B2" w15:done="1"/>
  <w15:commentEx w15:paraId="000001B3" w15:paraIdParent="000001B2" w15:done="1"/>
  <w15:commentEx w15:paraId="7527C7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C0508" w16cex:dateUtc="2022-02-11T00:21:00Z"/>
  <w16cex:commentExtensible w16cex:durableId="260C0507" w16cex:dateUtc="2022-02-11T00:21:00Z"/>
  <w16cex:commentExtensible w16cex:durableId="260C0506" w16cex:dateUtc="2022-02-11T00:21:00Z"/>
  <w16cex:commentExtensible w16cex:durableId="260C0505" w16cex:dateUtc="2022-02-11T19:02:00Z"/>
  <w16cex:commentExtensible w16cex:durableId="260C1EAF" w16cex:dateUtc="2022-04-21T22:19:00Z"/>
  <w16cex:commentExtensible w16cex:durableId="260C0504" w16cex:dateUtc="2022-02-11T00:01:00Z"/>
  <w16cex:commentExtensible w16cex:durableId="260C0503" w16cex:dateUtc="2022-02-11T19:01:00Z"/>
  <w16cex:commentExtensible w16cex:durableId="260C0502" w16cex:dateUtc="2022-02-11T23:27:00Z"/>
  <w16cex:commentExtensible w16cex:durableId="260C0501" w16cex:dateUtc="2022-02-15T21:22:00Z"/>
  <w16cex:commentExtensible w16cex:durableId="260C0500" w16cex:dateUtc="2022-02-11T00:45:00Z"/>
  <w16cex:commentExtensible w16cex:durableId="260C04FF" w16cex:dateUtc="2022-02-11T00:51:00Z"/>
  <w16cex:commentExtensible w16cex:durableId="260C301A" w16cex:dateUtc="2022-04-21T23:33:00Z"/>
  <w16cex:commentExtensible w16cex:durableId="260C04FE" w16cex:dateUtc="2022-04-12T20:27:00Z"/>
  <w16cex:commentExtensible w16cex:durableId="260C3307" w16cex:dateUtc="2022-04-21T23:46:00Z"/>
  <w16cex:commentExtensible w16cex:durableId="260C04FD" w16cex:dateUtc="2022-02-11T00:04:00Z"/>
  <w16cex:commentExtensible w16cex:durableId="260C04FC" w16cex:dateUtc="2022-02-10T23:58:00Z"/>
  <w16cex:commentExtensible w16cex:durableId="260C04FB" w16cex:dateUtc="2022-02-11T00:48:00Z"/>
  <w16cex:commentExtensible w16cex:durableId="260C04FA" w16cex:dateUtc="2022-02-22T22:12:00Z"/>
  <w16cex:commentExtensible w16cex:durableId="260C04F9" w16cex:dateUtc="2022-04-18T21:46:00Z"/>
  <w16cex:commentExtensible w16cex:durableId="260C04F8" w16cex:dateUtc="2022-02-11T00:00:00Z"/>
  <w16cex:commentExtensible w16cex:durableId="260C04F7" w16cex:dateUtc="2022-02-11T00:00:00Z"/>
  <w16cex:commentExtensible w16cex:durableId="260C04F6" w16cex:dateUtc="2022-02-22T22:16:00Z"/>
  <w16cex:commentExtensible w16cex:durableId="260C04F5" w16cex:dateUtc="2022-02-22T22:16:00Z"/>
  <w16cex:commentExtensible w16cex:durableId="260C04F4" w16cex:dateUtc="2022-04-19T14:48:00Z"/>
  <w16cex:commentExtensible w16cex:durableId="260C04F3" w16cex:dateUtc="2022-02-10T23:56:00Z"/>
  <w16cex:commentExtensible w16cex:durableId="260C04F2" w16cex:dateUtc="2022-02-11T01:46:00Z"/>
  <w16cex:commentExtensible w16cex:durableId="260C04F1" w16cex:dateUtc="2022-02-16T03:50:00Z"/>
  <w16cex:commentExtensible w16cex:durableId="260C04F0" w16cex:dateUtc="2022-02-11T01:43:00Z"/>
  <w16cex:commentExtensible w16cex:durableId="260C04EF" w16cex:dateUtc="2022-02-22T22:22:00Z"/>
  <w16cex:commentExtensible w16cex:durableId="260C04E5" w16cex:dateUtc="2022-02-11T01:45:00Z"/>
  <w16cex:commentExtensible w16cex:durableId="260C04E6" w16cex:dateUtc="2022-02-22T22:28:00Z"/>
  <w16cex:commentExtensible w16cex:durableId="260C04EE" w16cex:dateUtc="2022-02-11T01:45:00Z"/>
  <w16cex:commentExtensible w16cex:durableId="260C04ED" w16cex:dateUtc="2022-02-23T00:01:00Z"/>
  <w16cex:commentExtensible w16cex:durableId="260C04EC" w16cex:dateUtc="2022-02-11T01:46:00Z"/>
  <w16cex:commentExtensible w16cex:durableId="260C04EB" w16cex:dateUtc="2022-02-23T00:02:00Z"/>
  <w16cex:commentExtensible w16cex:durableId="260C04E7" w16cex:dateUtc="2022-02-11T01:47:00Z"/>
  <w16cex:commentExtensible w16cex:durableId="260C04E8" w16cex:dateUtc="2022-02-23T00:08:00Z"/>
  <w16cex:commentExtensible w16cex:durableId="260C04EA" w16cex:dateUtc="2022-02-11T01:47:00Z"/>
  <w16cex:commentExtensible w16cex:durableId="260C04E9" w16cex:dateUtc="2022-02-23T00:08:00Z"/>
  <w16cex:commentExtensible w16cex:durableId="260C35C0" w16cex:dateUtc="2022-04-21T2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1B4" w16cid:durableId="260C0508"/>
  <w16cid:commentId w16cid:paraId="000001C7" w16cid:durableId="260C0507"/>
  <w16cid:commentId w16cid:paraId="000001BC" w16cid:durableId="260C0506"/>
  <w16cid:commentId w16cid:paraId="000001BD" w16cid:durableId="260C0505"/>
  <w16cid:commentId w16cid:paraId="299B96D9" w16cid:durableId="260C1EAF"/>
  <w16cid:commentId w16cid:paraId="000001D6" w16cid:durableId="260C0504"/>
  <w16cid:commentId w16cid:paraId="000001D7" w16cid:durableId="260C0503"/>
  <w16cid:commentId w16cid:paraId="000001DA" w16cid:durableId="260C0502"/>
  <w16cid:commentId w16cid:paraId="000001DD" w16cid:durableId="260C0501"/>
  <w16cid:commentId w16cid:paraId="339A0B1A" w16cid:durableId="260CFA07"/>
  <w16cid:commentId w16cid:paraId="36B0A3E6" w16cid:durableId="260CF69D"/>
  <w16cid:commentId w16cid:paraId="000001C8" w16cid:durableId="260C0500"/>
  <w16cid:commentId w16cid:paraId="000001C9" w16cid:durableId="260C04FF"/>
  <w16cid:commentId w16cid:paraId="11C28336" w16cid:durableId="260CFA6C"/>
  <w16cid:commentId w16cid:paraId="26203899" w16cid:durableId="260C301A"/>
  <w16cid:commentId w16cid:paraId="000001CF" w16cid:durableId="260C04FE"/>
  <w16cid:commentId w16cid:paraId="1C978841" w16cid:durableId="260C3307"/>
  <w16cid:commentId w16cid:paraId="000001D0" w16cid:durableId="260C04FD"/>
  <w16cid:commentId w16cid:paraId="453BAA60" w16cid:durableId="260D247A"/>
  <w16cid:commentId w16cid:paraId="4D7BC6C4" w16cid:durableId="260D49DA"/>
  <w16cid:commentId w16cid:paraId="15281F30" w16cid:durableId="260D4A9A"/>
  <w16cid:commentId w16cid:paraId="000001B7" w16cid:durableId="260C04FC"/>
  <w16cid:commentId w16cid:paraId="000001BA" w16cid:durableId="260C04FB"/>
  <w16cid:commentId w16cid:paraId="000001BB" w16cid:durableId="260C04FA"/>
  <w16cid:commentId w16cid:paraId="2F87D9AD" w16cid:durableId="260C04F9"/>
  <w16cid:commentId w16cid:paraId="000001BE" w16cid:durableId="260C04F8"/>
  <w16cid:commentId w16cid:paraId="000001BF" w16cid:durableId="260C04F7"/>
  <w16cid:commentId w16cid:paraId="000001C0" w16cid:durableId="260C04F6"/>
  <w16cid:commentId w16cid:paraId="000001C1" w16cid:durableId="260C04F5"/>
  <w16cid:commentId w16cid:paraId="00D65A8C" w16cid:durableId="260C04F4"/>
  <w16cid:commentId w16cid:paraId="000001DF" w16cid:durableId="260C04F3"/>
  <w16cid:commentId w16cid:paraId="000001E0" w16cid:durableId="260C04F2"/>
  <w16cid:commentId w16cid:paraId="000001E1" w16cid:durableId="260C04F1"/>
  <w16cid:commentId w16cid:paraId="000001C4" w16cid:durableId="260C04F0"/>
  <w16cid:commentId w16cid:paraId="000001C5" w16cid:durableId="260C04EF"/>
  <w16cid:commentId w16cid:paraId="000001B0" w16cid:durableId="260C04E5"/>
  <w16cid:commentId w16cid:paraId="000001B1" w16cid:durableId="260C04E6"/>
  <w16cid:commentId w16cid:paraId="000001B5" w16cid:durableId="260C04EE"/>
  <w16cid:commentId w16cid:paraId="000001B6" w16cid:durableId="260C04ED"/>
  <w16cid:commentId w16cid:paraId="000001D2" w16cid:durableId="260C04EC"/>
  <w16cid:commentId w16cid:paraId="000001D3" w16cid:durableId="260C04EB"/>
  <w16cid:commentId w16cid:paraId="000001D4" w16cid:durableId="260C04E7"/>
  <w16cid:commentId w16cid:paraId="000001D5" w16cid:durableId="260C04E8"/>
  <w16cid:commentId w16cid:paraId="6325E24E" w16cid:durableId="260D519F"/>
  <w16cid:commentId w16cid:paraId="000001B2" w16cid:durableId="260C04EA"/>
  <w16cid:commentId w16cid:paraId="000001B3" w16cid:durableId="260C04E9"/>
  <w16cid:commentId w16cid:paraId="7527C777" w16cid:durableId="260C35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1C23D" w14:textId="77777777" w:rsidR="0023318A" w:rsidRDefault="0023318A">
      <w:pPr>
        <w:spacing w:after="0" w:line="240" w:lineRule="auto"/>
      </w:pPr>
      <w:r>
        <w:separator/>
      </w:r>
    </w:p>
  </w:endnote>
  <w:endnote w:type="continuationSeparator" w:id="0">
    <w:p w14:paraId="5F3A1BF6" w14:textId="77777777" w:rsidR="0023318A" w:rsidRDefault="00233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AD" w14:textId="6DC6439B" w:rsidR="00F238BB" w:rsidRDefault="00F238BB">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Pr>
        <w:noProof/>
        <w:color w:val="000000"/>
      </w:rPr>
      <w:t>30</w:t>
    </w:r>
    <w:r>
      <w:rPr>
        <w:color w:val="000000"/>
      </w:rPr>
      <w:fldChar w:fldCharType="end"/>
    </w:r>
  </w:p>
  <w:p w14:paraId="000001AE" w14:textId="77777777" w:rsidR="00F238BB" w:rsidRDefault="00F238B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11BA8E" w14:textId="77777777" w:rsidR="0023318A" w:rsidRDefault="0023318A">
      <w:pPr>
        <w:spacing w:after="0" w:line="240" w:lineRule="auto"/>
      </w:pPr>
      <w:r>
        <w:separator/>
      </w:r>
    </w:p>
  </w:footnote>
  <w:footnote w:type="continuationSeparator" w:id="0">
    <w:p w14:paraId="32E53FEA" w14:textId="77777777" w:rsidR="0023318A" w:rsidRDefault="002331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D042C5"/>
    <w:multiLevelType w:val="multilevel"/>
    <w:tmpl w:val="8F9AA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imberly Hyde (ACL)">
    <w15:presenceInfo w15:providerId="AD" w15:userId="S::khyde@usgcrp.gov::cf784e37-77c5-4cbd-9adb-b69b43844528"/>
  </w15:person>
  <w15:person w15:author="Joseph.Caracappa">
    <w15:presenceInfo w15:providerId="AD" w15:userId="S-1-5-21-1625102663-4013227018-1311561448-76890"/>
  </w15:person>
  <w15:person w15:author="Vincent S. Saba">
    <w15:presenceInfo w15:providerId="AD" w15:userId="S::vsaba@princeton.edu::f1789c01-3af4-4248-ae45-a118e28ec3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doNotDisplayPageBoundaries/>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C02"/>
    <w:rsid w:val="000205B3"/>
    <w:rsid w:val="00097DC9"/>
    <w:rsid w:val="000A00AB"/>
    <w:rsid w:val="000E562B"/>
    <w:rsid w:val="00121F6E"/>
    <w:rsid w:val="00132D6A"/>
    <w:rsid w:val="00134A3C"/>
    <w:rsid w:val="00166B27"/>
    <w:rsid w:val="001670E0"/>
    <w:rsid w:val="00195796"/>
    <w:rsid w:val="001C23A7"/>
    <w:rsid w:val="001C2EAF"/>
    <w:rsid w:val="00227D12"/>
    <w:rsid w:val="0023318A"/>
    <w:rsid w:val="00246A46"/>
    <w:rsid w:val="002A3BD5"/>
    <w:rsid w:val="002E1151"/>
    <w:rsid w:val="003241CC"/>
    <w:rsid w:val="00347902"/>
    <w:rsid w:val="00347945"/>
    <w:rsid w:val="00353C1C"/>
    <w:rsid w:val="00360034"/>
    <w:rsid w:val="00375BC8"/>
    <w:rsid w:val="003E1F5C"/>
    <w:rsid w:val="003F0969"/>
    <w:rsid w:val="00403403"/>
    <w:rsid w:val="00413971"/>
    <w:rsid w:val="004B5ED5"/>
    <w:rsid w:val="004E7639"/>
    <w:rsid w:val="00506DE4"/>
    <w:rsid w:val="005361B2"/>
    <w:rsid w:val="005C4B40"/>
    <w:rsid w:val="00676764"/>
    <w:rsid w:val="006820A9"/>
    <w:rsid w:val="00687D47"/>
    <w:rsid w:val="006E55CB"/>
    <w:rsid w:val="006F2C0B"/>
    <w:rsid w:val="00706B98"/>
    <w:rsid w:val="00721D0D"/>
    <w:rsid w:val="00753174"/>
    <w:rsid w:val="00773705"/>
    <w:rsid w:val="007849B7"/>
    <w:rsid w:val="007865D4"/>
    <w:rsid w:val="00786957"/>
    <w:rsid w:val="007E45F3"/>
    <w:rsid w:val="0081648F"/>
    <w:rsid w:val="00885D13"/>
    <w:rsid w:val="008C2FA5"/>
    <w:rsid w:val="008E6D53"/>
    <w:rsid w:val="008E71F3"/>
    <w:rsid w:val="008F50DD"/>
    <w:rsid w:val="00921C02"/>
    <w:rsid w:val="00922ED3"/>
    <w:rsid w:val="009339A5"/>
    <w:rsid w:val="00936464"/>
    <w:rsid w:val="0095277A"/>
    <w:rsid w:val="00971F39"/>
    <w:rsid w:val="009F289F"/>
    <w:rsid w:val="009F6DD2"/>
    <w:rsid w:val="00A3589C"/>
    <w:rsid w:val="00A55691"/>
    <w:rsid w:val="00AA33FA"/>
    <w:rsid w:val="00AC0E26"/>
    <w:rsid w:val="00B17831"/>
    <w:rsid w:val="00B24B4E"/>
    <w:rsid w:val="00B27E83"/>
    <w:rsid w:val="00B32DBB"/>
    <w:rsid w:val="00B379D7"/>
    <w:rsid w:val="00B43E0A"/>
    <w:rsid w:val="00B43F46"/>
    <w:rsid w:val="00B53D7C"/>
    <w:rsid w:val="00B7360F"/>
    <w:rsid w:val="00B817BC"/>
    <w:rsid w:val="00B9365B"/>
    <w:rsid w:val="00BC40FE"/>
    <w:rsid w:val="00BF51A7"/>
    <w:rsid w:val="00C32A48"/>
    <w:rsid w:val="00C34D95"/>
    <w:rsid w:val="00D3630A"/>
    <w:rsid w:val="00DB2F01"/>
    <w:rsid w:val="00DD5B62"/>
    <w:rsid w:val="00E43B48"/>
    <w:rsid w:val="00E75778"/>
    <w:rsid w:val="00EC1F03"/>
    <w:rsid w:val="00EE7EE1"/>
    <w:rsid w:val="00F04C8A"/>
    <w:rsid w:val="00F170DE"/>
    <w:rsid w:val="00F238BB"/>
    <w:rsid w:val="00F249B0"/>
    <w:rsid w:val="00F459A5"/>
    <w:rsid w:val="00F80F4C"/>
    <w:rsid w:val="00F826D0"/>
    <w:rsid w:val="00FA4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2224D"/>
  <w15:docId w15:val="{44BA74F6-B7AD-49B7-AAAD-613CC2CBF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FC702D"/>
    <w:pPr>
      <w:ind w:left="720"/>
      <w:contextualSpacing/>
    </w:pPr>
  </w:style>
  <w:style w:type="character" w:styleId="CommentReference">
    <w:name w:val="annotation reference"/>
    <w:basedOn w:val="DefaultParagraphFont"/>
    <w:uiPriority w:val="99"/>
    <w:semiHidden/>
    <w:unhideWhenUsed/>
    <w:rsid w:val="00F142F4"/>
    <w:rPr>
      <w:sz w:val="16"/>
      <w:szCs w:val="16"/>
    </w:rPr>
  </w:style>
  <w:style w:type="paragraph" w:styleId="CommentText">
    <w:name w:val="annotation text"/>
    <w:basedOn w:val="Normal"/>
    <w:link w:val="CommentTextChar"/>
    <w:uiPriority w:val="99"/>
    <w:semiHidden/>
    <w:unhideWhenUsed/>
    <w:rsid w:val="00F142F4"/>
    <w:pPr>
      <w:spacing w:line="240" w:lineRule="auto"/>
    </w:pPr>
    <w:rPr>
      <w:sz w:val="20"/>
      <w:szCs w:val="20"/>
    </w:rPr>
  </w:style>
  <w:style w:type="character" w:customStyle="1" w:styleId="CommentTextChar">
    <w:name w:val="Comment Text Char"/>
    <w:basedOn w:val="DefaultParagraphFont"/>
    <w:link w:val="CommentText"/>
    <w:uiPriority w:val="99"/>
    <w:semiHidden/>
    <w:rsid w:val="00F142F4"/>
    <w:rPr>
      <w:sz w:val="20"/>
      <w:szCs w:val="20"/>
    </w:rPr>
  </w:style>
  <w:style w:type="paragraph" w:styleId="CommentSubject">
    <w:name w:val="annotation subject"/>
    <w:basedOn w:val="CommentText"/>
    <w:next w:val="CommentText"/>
    <w:link w:val="CommentSubjectChar"/>
    <w:uiPriority w:val="99"/>
    <w:semiHidden/>
    <w:unhideWhenUsed/>
    <w:rsid w:val="00F142F4"/>
    <w:rPr>
      <w:b/>
      <w:bCs/>
    </w:rPr>
  </w:style>
  <w:style w:type="character" w:customStyle="1" w:styleId="CommentSubjectChar">
    <w:name w:val="Comment Subject Char"/>
    <w:basedOn w:val="CommentTextChar"/>
    <w:link w:val="CommentSubject"/>
    <w:uiPriority w:val="99"/>
    <w:semiHidden/>
    <w:rsid w:val="00F142F4"/>
    <w:rPr>
      <w:b/>
      <w:bCs/>
      <w:sz w:val="20"/>
      <w:szCs w:val="20"/>
    </w:rPr>
  </w:style>
  <w:style w:type="paragraph" w:styleId="BalloonText">
    <w:name w:val="Balloon Text"/>
    <w:basedOn w:val="Normal"/>
    <w:link w:val="BalloonTextChar"/>
    <w:uiPriority w:val="99"/>
    <w:semiHidden/>
    <w:unhideWhenUsed/>
    <w:rsid w:val="00F142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42F4"/>
    <w:rPr>
      <w:rFonts w:ascii="Segoe UI" w:hAnsi="Segoe UI" w:cs="Segoe UI"/>
      <w:sz w:val="18"/>
      <w:szCs w:val="1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19679D"/>
    <w:rPr>
      <w:color w:val="808080"/>
    </w:rPr>
  </w:style>
  <w:style w:type="paragraph" w:styleId="NormalWeb">
    <w:name w:val="Normal (Web)"/>
    <w:basedOn w:val="Normal"/>
    <w:uiPriority w:val="99"/>
    <w:unhideWhenUsed/>
    <w:rsid w:val="003E79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E796E"/>
  </w:style>
  <w:style w:type="paragraph" w:styleId="Header">
    <w:name w:val="header"/>
    <w:basedOn w:val="Normal"/>
    <w:link w:val="HeaderChar"/>
    <w:uiPriority w:val="99"/>
    <w:unhideWhenUsed/>
    <w:rsid w:val="00A20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0ADB"/>
  </w:style>
  <w:style w:type="paragraph" w:styleId="Footer">
    <w:name w:val="footer"/>
    <w:basedOn w:val="Normal"/>
    <w:link w:val="FooterChar"/>
    <w:uiPriority w:val="99"/>
    <w:unhideWhenUsed/>
    <w:rsid w:val="00A20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0ADB"/>
  </w:style>
  <w:style w:type="character" w:styleId="LineNumber">
    <w:name w:val="line number"/>
    <w:basedOn w:val="DefaultParagraphFont"/>
    <w:uiPriority w:val="99"/>
    <w:semiHidden/>
    <w:unhideWhenUsed/>
    <w:rsid w:val="00D9697C"/>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styleId="GridTable2">
    <w:name w:val="Grid Table 2"/>
    <w:basedOn w:val="TableNormal"/>
    <w:uiPriority w:val="47"/>
    <w:rsid w:val="009F6DD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9F6D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3C1C"/>
    <w:pPr>
      <w:spacing w:after="200" w:line="240" w:lineRule="auto"/>
    </w:pPr>
    <w:rPr>
      <w:i/>
      <w:iCs/>
      <w:color w:val="44546A" w:themeColor="text2"/>
      <w:sz w:val="18"/>
      <w:szCs w:val="18"/>
    </w:rPr>
  </w:style>
  <w:style w:type="paragraph" w:styleId="Revision">
    <w:name w:val="Revision"/>
    <w:hidden/>
    <w:uiPriority w:val="99"/>
    <w:semiHidden/>
    <w:rsid w:val="00F249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71799">
      <w:bodyDiv w:val="1"/>
      <w:marLeft w:val="0"/>
      <w:marRight w:val="0"/>
      <w:marTop w:val="0"/>
      <w:marBottom w:val="0"/>
      <w:divBdr>
        <w:top w:val="none" w:sz="0" w:space="0" w:color="auto"/>
        <w:left w:val="none" w:sz="0" w:space="0" w:color="auto"/>
        <w:bottom w:val="none" w:sz="0" w:space="0" w:color="auto"/>
        <w:right w:val="none" w:sz="0" w:space="0" w:color="auto"/>
      </w:divBdr>
    </w:div>
    <w:div w:id="575090596">
      <w:bodyDiv w:val="1"/>
      <w:marLeft w:val="0"/>
      <w:marRight w:val="0"/>
      <w:marTop w:val="0"/>
      <w:marBottom w:val="0"/>
      <w:divBdr>
        <w:top w:val="none" w:sz="0" w:space="0" w:color="auto"/>
        <w:left w:val="none" w:sz="0" w:space="0" w:color="auto"/>
        <w:bottom w:val="none" w:sz="0" w:space="0" w:color="auto"/>
        <w:right w:val="none" w:sz="0" w:space="0" w:color="auto"/>
      </w:divBdr>
    </w:div>
    <w:div w:id="1088112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doi.org/10.3389/fmars.2020.00070"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microsoft.com/office/2018/08/relationships/commentsExtensible" Target="commentsExtensib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RzXEY7aTgC/90BlmyTWu8jdh6Q==">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44</Pages>
  <Words>30303</Words>
  <Characters>172728</Characters>
  <Application>Microsoft Office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
    </vt:vector>
  </TitlesOfParts>
  <Company>NEFSC</Company>
  <LinksUpToDate>false</LinksUpToDate>
  <CharactersWithSpaces>202626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Joseph.Caracappa</dc:creator>
  <cp:lastModifiedBy>Kimberly Hyde (ACL)</cp:lastModifiedBy>
  <cp:revision>6</cp:revision>
  <dcterms:created xsi:type="dcterms:W3CDTF">2022-04-22T13:05:00Z</dcterms:created>
  <dcterms:modified xsi:type="dcterms:W3CDTF">2022-04-22T20:13:00Z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4bc4e6d8-46b7-36b5-8f10-ac9061d026cd</vt:lpwstr>
  </property>
  <property fmtid="{D5CDD505-2E9C-101B-9397-08002B2CF9AE}" pid="4" name="Mendeley Citation Style_1">
    <vt:lpwstr>http://www.zotero.org/styles/ecological-modelling</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http://www.zotero.org/styles/ecological-modelling</vt:lpwstr>
  </property>
  <property fmtid="{D5CDD505-2E9C-101B-9397-08002B2CF9AE}" pid="18" name="Mendeley Recent Style Name 6_1">
    <vt:lpwstr>Ecological Modelling</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