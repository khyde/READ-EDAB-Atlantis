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21C02" w:rsidRDefault="00921C02">
      <w:pPr>
        <w:widowControl w:val="0"/>
        <w:pBdr>
          <w:top w:val="nil"/>
          <w:left w:val="nil"/>
          <w:bottom w:val="nil"/>
          <w:right w:val="nil"/>
          <w:between w:val="nil"/>
        </w:pBdr>
        <w:spacing w:after="0" w:line="276" w:lineRule="auto"/>
      </w:pPr>
    </w:p>
    <w:p w14:paraId="00000002" w14:textId="77777777" w:rsidR="00921C02" w:rsidRDefault="00E75778">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northeast United States Atlantis marine ecosystem model with ocean reanalysis and ocean color forcing</w:t>
      </w:r>
    </w:p>
    <w:p w14:paraId="00000003"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Joseph C. Caracappa</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Andrew Beet</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Sarah Gaichas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Robert J. Gamble</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Kimberly J.W. Hyde</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Scott I. Large</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Ryan E. Morse</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Charles A. Stock</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Vincent S. Saba</w:t>
      </w:r>
      <w:r>
        <w:rPr>
          <w:rFonts w:ascii="Times New Roman" w:eastAsia="Times New Roman" w:hAnsi="Times New Roman" w:cs="Times New Roman"/>
          <w:sz w:val="24"/>
          <w:szCs w:val="24"/>
          <w:vertAlign w:val="superscript"/>
        </w:rPr>
        <w:t>5</w:t>
      </w:r>
    </w:p>
    <w:p w14:paraId="00000004" w14:textId="77777777" w:rsidR="00921C02" w:rsidRDefault="00E7577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NOAA Northeast Fisheries Science Center, 166 Water Street, Woods Hole, MA, USA 02543.</w:t>
      </w:r>
    </w:p>
    <w:p w14:paraId="00000005" w14:textId="77777777" w:rsidR="00921C02" w:rsidRDefault="00E75778">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highlight w:val="white"/>
        </w:rPr>
        <w:t>IBSS in support of Northeast Fisheries Science Center, National Marine Fisheries Service, National Oceanic and Atmospheric Administration, Woods Hole, Massachusetts, USA</w:t>
      </w:r>
    </w:p>
    <w:p w14:paraId="00000006" w14:textId="77777777" w:rsidR="00921C02" w:rsidRDefault="00E75778">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3</w:t>
      </w:r>
      <w:r>
        <w:rPr>
          <w:rFonts w:ascii="Times New Roman" w:eastAsia="Times New Roman" w:hAnsi="Times New Roman" w:cs="Times New Roman"/>
          <w:sz w:val="24"/>
          <w:szCs w:val="24"/>
          <w:highlight w:val="white"/>
        </w:rPr>
        <w:t>ECS Federal LLC in support of Office of Science and Technology, National Marine Fisheries Service, National Oceanic and Atmospheric Administration, Woods Hole, Massachusetts, USA</w:t>
      </w:r>
    </w:p>
    <w:p w14:paraId="00000007" w14:textId="77777777" w:rsidR="00921C02" w:rsidRDefault="00E7577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 xml:space="preserve">4 </w:t>
      </w:r>
      <w:r>
        <w:rPr>
          <w:rFonts w:ascii="Times New Roman" w:eastAsia="Times New Roman" w:hAnsi="Times New Roman" w:cs="Times New Roman"/>
          <w:sz w:val="24"/>
          <w:szCs w:val="24"/>
        </w:rPr>
        <w:t>NOAA Geophysical Fluid Dynamics Laboratory, Princeton University Forrestal Campus, 201 Forrestal Road, Princeton, NJ, USA 08540.</w:t>
      </w:r>
    </w:p>
    <w:p w14:paraId="00000008" w14:textId="77777777" w:rsidR="00921C02" w:rsidRDefault="00E7577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 xml:space="preserve">5 </w:t>
      </w:r>
      <w:r>
        <w:rPr>
          <w:rFonts w:ascii="Times New Roman" w:eastAsia="Times New Roman" w:hAnsi="Times New Roman" w:cs="Times New Roman"/>
          <w:sz w:val="24"/>
          <w:szCs w:val="24"/>
        </w:rPr>
        <w:t>NOAA Northeast Fisheries Science Center, Geophysical Fluid Dynamics Laboratory, Princeton University Forrestal Campus, 201 Forrestal Road, Princeton, NJ, USA 08540.</w:t>
      </w:r>
    </w:p>
    <w:p w14:paraId="00000009"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p w14:paraId="0000000A"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northeast United States Atlantis model (NEUSv2) is an end-to-end ecosystem model that can simulate biogeochemical, ecological, fishery, management, and socio-economic processes within marine ecosystems. As a major update to the original model, NEUSv2 includes changes to the model’s functional group definitions and forcing data. NEUSv2 is the first Atlantis model to use a satellite-based phytoplankton size-class model to force marine primary production. This model was regionally tuned using ocean color data. Additionally, physical ocean variables (currents, temperature, and salinity) were newly updated using a high-resolution global ocean reanalysis. </w:t>
      </w:r>
      <w:sdt>
        <w:sdtPr>
          <w:tag w:val="goog_rdk_0"/>
          <w:id w:val="322710959"/>
        </w:sdtPr>
        <w:sdtEndPr/>
        <w:sdtContent>
          <w:commentRangeStart w:id="0"/>
        </w:sdtContent>
      </w:sdt>
      <w:r>
        <w:rPr>
          <w:rFonts w:ascii="Times New Roman" w:eastAsia="Times New Roman" w:hAnsi="Times New Roman" w:cs="Times New Roman"/>
          <w:sz w:val="24"/>
          <w:szCs w:val="24"/>
        </w:rPr>
        <w:t xml:space="preserve">Despite its coarse resolution, NEUSv2 was capable of reproducing the spatial and seasonal patterns seen in the physical and biological forcing sources, with the exception of some circulation features. </w:t>
      </w:r>
      <w:commentRangeEnd w:id="0"/>
      <w:r>
        <w:commentReference w:id="0"/>
      </w:r>
      <w:r>
        <w:rPr>
          <w:rFonts w:ascii="Times New Roman" w:eastAsia="Times New Roman" w:hAnsi="Times New Roman" w:cs="Times New Roman"/>
          <w:sz w:val="24"/>
          <w:szCs w:val="24"/>
        </w:rPr>
        <w:t xml:space="preserve">NEUSv2 was also able to reproduce observed levels of domain-wide zooplankton biomass, the </w:t>
      </w:r>
      <w:sdt>
        <w:sdtPr>
          <w:tag w:val="goog_rdk_1"/>
          <w:id w:val="-1042365936"/>
        </w:sdtPr>
        <w:sdtEndPr/>
        <w:sdtContent>
          <w:commentRangeStart w:id="1"/>
        </w:sdtContent>
      </w:sdt>
      <w:r>
        <w:rPr>
          <w:rFonts w:ascii="Times New Roman" w:eastAsia="Times New Roman" w:hAnsi="Times New Roman" w:cs="Times New Roman"/>
          <w:sz w:val="24"/>
          <w:szCs w:val="24"/>
        </w:rPr>
        <w:t>relative abundance of zooplankton and planktivore species</w:t>
      </w:r>
      <w:commentRangeEnd w:id="1"/>
      <w:r>
        <w:commentReference w:id="1"/>
      </w:r>
      <w:r>
        <w:rPr>
          <w:rFonts w:ascii="Times New Roman" w:eastAsia="Times New Roman" w:hAnsi="Times New Roman" w:cs="Times New Roman"/>
          <w:sz w:val="24"/>
          <w:szCs w:val="24"/>
        </w:rPr>
        <w:t xml:space="preserve">, and the recent shifts in zooplankton community structure. NEUSv2 now meets calibration criteria for the persistence and long-term stability of functional group biomass. Given the success of this new Atlantis forcing approach, we detail the observations and challenges we encountered with a focus on spatial delineations, data processing, and biological calibration. As it stands, NEUSv2 is well suited for investigating the implications of simulated biogeochemical and plankton dynamics from other biogeochemical models on broader ecosystem processes.  </w:t>
      </w:r>
      <w:sdt>
        <w:sdtPr>
          <w:tag w:val="goog_rdk_2"/>
          <w:id w:val="-617837114"/>
        </w:sdtPr>
        <w:sdtEndPr/>
        <w:sdtContent>
          <w:commentRangeStart w:id="2"/>
        </w:sdtContent>
      </w:sdt>
      <w:sdt>
        <w:sdtPr>
          <w:tag w:val="goog_rdk_3"/>
          <w:id w:val="960313340"/>
        </w:sdtPr>
        <w:sdtEndPr/>
        <w:sdtContent>
          <w:commentRangeStart w:id="3"/>
          <w:commentRangeStart w:id="4"/>
        </w:sdtContent>
      </w:sdt>
      <w:r>
        <w:rPr>
          <w:rFonts w:ascii="Times New Roman" w:eastAsia="Times New Roman" w:hAnsi="Times New Roman" w:cs="Times New Roman"/>
          <w:sz w:val="24"/>
          <w:szCs w:val="24"/>
        </w:rPr>
        <w:t>Future work will involve improving the higher trophic level and socioeconomic processes with the intent of producing projections under climate change scenarios.</w:t>
      </w:r>
      <w:commentRangeEnd w:id="2"/>
      <w:r>
        <w:commentReference w:id="2"/>
      </w:r>
      <w:commentRangeEnd w:id="3"/>
      <w:r>
        <w:commentReference w:id="3"/>
      </w:r>
      <w:commentRangeEnd w:id="4"/>
      <w:r w:rsidR="00B27E83">
        <w:rPr>
          <w:rStyle w:val="CommentReference"/>
        </w:rPr>
        <w:commentReference w:id="4"/>
      </w:r>
    </w:p>
    <w:p w14:paraId="0000000B"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Atlantis, marine ecosystem models, end-to-end models, biogeochemical forcing, primary production, global reanalysis, ocean color, lower trophic levels</w:t>
      </w:r>
    </w:p>
    <w:p w14:paraId="0000000C"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Highlights:</w:t>
      </w:r>
    </w:p>
    <w:p w14:paraId="0000000D" w14:textId="77777777" w:rsidR="00921C02" w:rsidRDefault="00E75778">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is the first Atlantis model to successfully force primary production with a satellite-based ocean color model.</w:t>
      </w:r>
    </w:p>
    <w:p w14:paraId="0000000E" w14:textId="77777777" w:rsidR="00921C02" w:rsidRDefault="00E75778">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is a major update to the Northeast United States Atlantis model.</w:t>
      </w:r>
    </w:p>
    <w:p w14:paraId="0000000F" w14:textId="77777777" w:rsidR="00921C02" w:rsidRDefault="00E75778">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was capable of reproducing the spatial patterns and seasonality of both the phytoplankton and physical forcing sources, as well as a realistic lower trophic food web.</w:t>
      </w:r>
    </w:p>
    <w:p w14:paraId="00000010" w14:textId="77777777" w:rsidR="00921C02" w:rsidRDefault="00E75778">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was able to meet baseline calibration criteria with these new forcing variables.</w:t>
      </w:r>
    </w:p>
    <w:p w14:paraId="00000011" w14:textId="77777777" w:rsidR="00921C02" w:rsidRDefault="00E75778">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describe our experience with this new method with a focus on model definitions, data processing, and calibrations.</w:t>
      </w:r>
    </w:p>
    <w:p w14:paraId="00000012"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1. </w:t>
      </w:r>
      <w:sdt>
        <w:sdtPr>
          <w:tag w:val="goog_rdk_4"/>
          <w:id w:val="-262064675"/>
        </w:sdtPr>
        <w:sdtEndPr/>
        <w:sdtContent>
          <w:commentRangeStart w:id="5"/>
        </w:sdtContent>
      </w:sdt>
      <w:sdt>
        <w:sdtPr>
          <w:tag w:val="goog_rdk_5"/>
          <w:id w:val="-1129308416"/>
        </w:sdtPr>
        <w:sdtEndPr/>
        <w:sdtContent>
          <w:commentRangeStart w:id="6"/>
        </w:sdtContent>
      </w:sdt>
      <w:sdt>
        <w:sdtPr>
          <w:tag w:val="goog_rdk_6"/>
          <w:id w:val="-2106101179"/>
        </w:sdtPr>
        <w:sdtEndPr/>
        <w:sdtContent>
          <w:commentRangeStart w:id="7"/>
        </w:sdtContent>
      </w:sdt>
      <w:sdt>
        <w:sdtPr>
          <w:tag w:val="goog_rdk_7"/>
          <w:id w:val="169225887"/>
        </w:sdtPr>
        <w:sdtEndPr/>
        <w:sdtContent>
          <w:commentRangeStart w:id="8"/>
        </w:sdtContent>
      </w:sdt>
      <w:r>
        <w:rPr>
          <w:rFonts w:ascii="Times New Roman" w:eastAsia="Times New Roman" w:hAnsi="Times New Roman" w:cs="Times New Roman"/>
          <w:sz w:val="28"/>
          <w:szCs w:val="28"/>
        </w:rPr>
        <w:t>Introduction</w:t>
      </w:r>
      <w:commentRangeEnd w:id="5"/>
      <w:r>
        <w:commentReference w:id="5"/>
      </w:r>
      <w:commentRangeEnd w:id="6"/>
      <w:r>
        <w:commentReference w:id="6"/>
      </w:r>
      <w:commentRangeEnd w:id="7"/>
      <w:r>
        <w:commentReference w:id="7"/>
      </w:r>
      <w:commentRangeEnd w:id="8"/>
      <w:r>
        <w:commentReference w:id="8"/>
      </w:r>
    </w:p>
    <w:p w14:paraId="00000013" w14:textId="26C4A8B4"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Atlantis is an end-to-end ecosystem model that can simulate biogeochemical, ecological, fishery, management, and socio-economic processes within marine ecosystems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{"citationItems":[{"id":"ITEM-1","itemData":{"DOI":"10.1111/j.1467-2979.2011.00412.x","author":[{"dropping-particle":"","family":"Fulton","given":"Elizabeth A","non-dropping-particle":"","parse-names":false,"suffix":""},{"dropping-particle":"","family":"Link","given":"Jason S","non-dropping-particle":"","parse-names":false,"suffix":""},{"dropping-particle":"","family":"Kaplan","given":"Isaac C","non-dropping-particle":"","parse-names":false,"suffix":""},{"dropping-particle":"","family":"Savina-rolland","given":"Marie","non-dropping-particle":"","parse-names":false,"suffix":""},{"dropping-particle":"","family":"Johnson","given":"Penelope","non-dropping-particle":"","parse-names":false,"suffix":""},{"dropping-particle":"","family":"Horne","given":"Peter","non-dropping-particle":"","parse-names":false,"suffix":""},{"dropping-particle":"","family":"Gorton","given":"Rebecca","non-dropping-particle":"","parse-names":false,"suffix":""},{"dropping-particle":"","family":"Gamble","given":"Robert J","non-dropping-particle":"","parse-names":false,"suffix":""},{"dropping-particle":"","family":"Smith","given":"Anthony D M","non-dropping-particle":"","parse-names":false,"suffix":""},{"dropping-particle":"","family":"Smith","given":"David C","non-dropping-particle":"","parse-names":false,"suffix":""}],"container-title":"Fish and Fisheries","id":"ITEM-1","issued":{"date-parts":[["2011"]]},"page":"171-188","title":"Lessons in modelling and management of marine ecosystems : the Atlantis experience","type":"article-journal","volume":"12"},"uris":["http://www.mendeley.com/documents/?uuid=138171f1-0906-46a7-bbfc-556acfdb1174"]}],"mendeley":{"formattedCitation":"(Fulton et al., 2011)","plainTextFormattedCitation":"(Fulton et al., 2011)","previouslyFormattedCitation":"(Fulton et al., 2011)"},"properties":{"noteIndex":0},"schema":"https://github.com/citation-style-language/schema/raw/master/csl-citation.json"}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(Fulton et al., 2011)</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Regional Atlantis models have been used around the world to better understand a variety of regional ecosystem processes (100s-1000s km) involving fisheries management strategies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{"citationItems":[{"id":"ITEM-1","itemData":{"DOI":"10.3389/fmars.2020.00652","ISSN":"22967745","abstract":"Management strategy evaluation (MSE) provides a simulation framework to test the performance of living marine resource management. MSE has now been adopted broadly for use in single-species fishery management, often using a relatively simple “operating model” that projects population dynamics of one species forward in time. However, many challenges in ecosystem-based management involve tradeoffs between multiple species and interactions of multiple stressors. Here we use complex operating models, multi-species ecosystem models of the California Current and Nordic and Barents Seas, to test threshold harvest control rules that explicitly address the linkage between predators and prey, and between the forage needs of predators and fisheries. Specifically, within Atlantis ecosystem models we focus on how forage (zooplankton) availability affects the performance of harvest rules for target fish, and how these harvest rules for fish can account for environmentally-driven fluctuations in zooplankton. Our investigation led to three main results. First, consistent with studies based on single-species operating models, we found that compared to constant F = FMSY policies, threshold rules led to higher target stock biomass for Pacific hake (Merluccius productus) in the California Current and mackerel (Scomber scombrus) in the Nordic and Barents Seas. Performance in terms of catch of these species varied depending partly on the biomass and recovery trajectory for the simulated stock. Secondly, the multi-species operating models and the harvest control rules that linked fishing mortality rates to prey biomass (zooplankton) led to increased catch variability; this stemmed directly from the harvest rule that frequently adjusted Pacific hake or mackerel fishing rates in response to zooplankton, which are quite variable in these two ecosystems. Thirdly, tests suggested that threshold rules that increased fishing when productivity (zooplankton) declined had the potential for strong ecosystem effects on other species. These effects were most apparent in the Nordic and Barents Seas simulations. The tests of harvest control rules here do not include uncertainty in monitoring of fish and zooplankton, nor do they include uncertainty in stock assessment and implementation; these would be required for full MSE. Additionally, we intentionally chose target fish with strong mechanistic links to particular zooplankton groups, with the simplifying assumption that zooplankton biomass…","author":[{"dropping-particle":"","family":"Kaplan","given":"Isaac C.","non-dropping-particle":"","parse-names":false,"suffix":""},{"dropping-particle":"","family":"Hansen","given":"Cecilie","non-dropping-particle":"","parse-names":false,"suffix":""},{"dropping-particle":"","family":"Morzaria-Luna","given":"Hem Nalini","non-dropping-particle":"","parse-names":false,"suffix":""},{"dropping-particle":"","family":"Girardin","given":"Raphael","non-dropping-particle":"","parse-names":false,"suffix":""},{"dropping-particle":"","family":"Marshall","given":"Kristin N.","non-dropping-particle":"","parse-names":false,"suffix":""}],"container-title":"Frontiers in Marine Science","id":"ITEM-1","issue":"August","issued":{"date-parts":[["2020"]]},"page":"1-15","title":"Ecosystem-Based Harvest Control Rules for Norwegian and US Ecosystems","type":"article-journal","volume":"7"},"uris":["http://www.mendeley.com/documents/?uuid=0baea0b2-d3a8-4ff6-be01-083f4f548a6c"]},{"id":"ITEM-2","itemData":{"DOI":"10.3389/fmars.2020.00070","ISSN":"22967745","abstract":"“Balanced Harvesting” (BH) has been suggested as a possible strategy to meet the objectives of the Ecosystem Approach to Fisheries, ensuring a high sustainable yield while maintaining ecosystem structure and function. BH proposes a moderate fishing mortality in proportion to productivity spread across the widest possible range of species, stocks, and sizes in an ecosystem producing a sustainable and overall non-selective harvest. The Norwegian and Barents Seas have been subjected to moderate fishing pressure on commercial species, and elements of an ecosystem-based approach to management for many years, but not the fishing pattern proposed by BH. By using an Atlantis ecosystem model of the Nordic and Barents Seas, we investigated the effects of applying a BH regime to a region with existing successful fisheries management. This was done by running simulations with combinations of historic fishing pressure and fishing mortality rates proportional to 25% of the productivity of most species and sizes. The simulations were then compared to a control run where the historical fisheries were applied. The model results showed that implementing a BH regime in the Norwegian and Barents Seas would only produce marginal increases in total yields of currently commercially exploited stocks, likely because the Norwegian fisheries are already mostly well-managed. However, expanding the fishery to include species that are not commercially exploited today did produce higher yields, especially on lower trophic levels. This study represents the first attempted examination of implementing BH based on productivity using an Atlantis ecosystem model, as well as the first investigation of BH in the Norwegian and Barents Seas. We use this model as a case study to identify the gains that species-based BH can be expected to give over well-implemented traditional fisheries management rather than simply comparing to an over-exploited system.","author":[{"dropping-particle":"","family":"Nilsen","given":"Ina","non-dropping-particle":"","parse-names":false,"suffix":""},{"dropping-particle":"","family":"Kolding","given":"Jeppe","non-dropping-particle":"","parse-names":false,"suffix":""},{"dropping-particle":"","family":"Hansen","given":"Cecilie","non-dropping-particle":"","parse-names":false,"suffix":""},{"dropping-particle":"","family":"Howell","given":"Daniel","non-dropping-particle":"","parse-names":false,"suffix":""}],"container-title":"Frontiers in Marine Science","id":"ITEM-2","issue":"March","issued":{"date-parts":[["2020"]]},"title":"Exploring Balanced Harvesting by Using an Atlantis Ecosystem Model for the Nordic and Barents Seas","type":"article-journal","volume":"7"},"uris":["http://www.mendeley.com/documents/?uuid=dd3c28a0-875c-46c5-a95f-c75d6cf93602"]}],"mendeley":{"formattedCitation":"(Kaplan et al., 2020; Nilsen et al., 2020)","plainTextFormattedCitation":"(Kaplan et al., 2020; Nilsen et al., 2020)","previouslyFormattedCitation":"(Kaplan et al., 2020; Nilsen et al., 2020)"},"properties":{"noteIndex":0},"schema":"https://github.com/citation-style-language/schema/raw/master/csl-citation.json"}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(Kaplan et al., 2020; Nilsen et al., 2020)</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 effects of local stressors</w:t>
      </w:r>
      <w:r w:rsidR="00EE7EE1">
        <w:rPr>
          <w:rFonts w:ascii="Times New Roman" w:eastAsia="Times New Roman" w:hAnsi="Times New Roman" w:cs="Times New Roman"/>
          <w:sz w:val="24"/>
          <w:szCs w:val="24"/>
        </w:rPr>
        <w:t xml:space="preserve">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{"citationItems":[{"id":"ITEM-1","itemData":{"DOI":"10.1016/j.ecolmodel.2017.09.010","ISSN":"03043800","abstract":"Many external stressors influence marine and coastal ecosystems. Understanding effects of these stressors is important for managers concerned with living marine resources (LMR). Historically, analytical methods for understanding these effects have been limited to a relative few stressors being modelled. Recent work has shown that multiple stressors may commonly have non-additive or cumulative effects, so accounting for the interactions of such stressors on LMR populations may be important. Coastal and marine ecosystems, which are often important for early life stages of many LMR populations, have a wide variety of stressors, yet analytical approaches accounting for the dynamics of multiple stressors have been used infrequently in these types of systems. For this work, we simulate the effects of individual and multiple stressors on a complex estuarine system, the Chesapeake Bay (USA), to demonstrate the range of conclusions about the effects of stressors on LMR populations that might be reached if stressors are considered singly versus in combination. Temperature increase has the greatest effect on productivity in our simulations, and appears to be the dominant stressor currently affecting this system. Consequently, we suggest it may be important for future work focusing on the effects of other factors to also consider the effects of expected temperature increase in this system, or important non-additive trends could be missed. With recent improvements in processing speed, full system models like Atlantis have become effective tools to provide resource managers with the information regarding non-additive effects of multiple stressors that they need for sound decision making.","author":[{"dropping-particle":"","family":"Ihde","given":"Thomas F.","non-dropping-particle":"","parse-names":false,"suffix":""},{"dropping-particle":"","family":"Townsend","given":"Howard M.","non-dropping-particle":"","parse-names":false,"suffix":""}],"container-title":"Ecological Modelling","id":"ITEM-1","issued":{"date-parts":[["2017"]]},"page":"1-9","publisher":"Elsevier B.V.","title":"Accounting for multiple stressors influencing living marine resources in a complex estuarine ecosystem using an Atlantis model","type":"article-journal","volume":"365"},"uris":["http://www.mendeley.com/documents/?uuid=f94bbf6c-4413-4022-af82-402d054a52e1"]}],"mendeley":{"formattedCitation":"(Ihde and Townsend, 2017)","plainTextFormattedCitation":"(Ihde and Townsend, 2017)","previouslyFormattedCitation":"(Ihde and Townsend, 2017)"},"properties":{"noteIndex":0},"schema":"https://github.com/citation-style-language/schema/raw/master/csl-citation.json"}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(Ihde and Townsend, 2017)</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as well as regional impacts of climate change</w:t>
      </w:r>
      <w:r w:rsidR="00EE7EE1">
        <w:rPr>
          <w:rFonts w:ascii="Times New Roman" w:eastAsia="Times New Roman" w:hAnsi="Times New Roman" w:cs="Times New Roman"/>
          <w:sz w:val="24"/>
          <w:szCs w:val="24"/>
        </w:rPr>
        <w:t xml:space="preserve">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{"citationItems":[{"id":"ITEM-1","itemData":{"DOI":"10.1016/j.ecolmodel.2018.05.018","ISSN":"03043800","abstract":"Marine ecosystems are experiencing rapid changes driven by anthropogenic stressors which, in turn, are affecting human communities. One such stressor is ocean acidification, a result of increasing carbon emissions. Most research on biological impacts of ocean acidification has focused on the responses of an individual species or life stage. Yet, understanding how changes scale from species to ecosystems, and the services they provide, is critical to managing fisheries and setting research priorities. Here we use an ecosystem model, which is forced by oceanographic projections and also coupled to an economic input-output model, to quantify biological responses to ocean acidification in six coastal regions from Vancouver Island, Canada to Baja California, Mexico and economic responses at 17 ports on the US west coast. This model is intended to explore one possible future of how ocean acidification may influence this coastline. Outputs show that declines in species biomass tend to be larger in the southern region of the model, but the largest economic impacts on revenue, income and employment occur from northern California to northern Washington State. The economic consequences are primarily driven by declines in Dungeness crab from loss of prey. Given the substantive revenue generated by the fishing industry on the west coast, the model suggests that long-term planning for communities, researchers and managers in the northern region of the California Current would benefit from tracking Dungeness crab productivity and potential declines related to pH.","author":[{"dropping-particle":"","family":"Hodgson","given":"Emma E.","non-dropping-particle":"","parse-names":false,"suffix":""},{"dropping-particle":"","family":"Kaplan","given":"Isaac C.","non-dropping-particle":"","parse-names":false,"suffix":""},{"dropping-particle":"","family":"Marshall","given":"Kristin N.","non-dropping-particle":"","parse-names":false,"suffix":""},{"dropping-particle":"","family":"Leonard","given":"Jerry","non-dropping-particle":"","parse-names":false,"suffix":""},{"dropping-particle":"","family":"Essington","given":"Timothy E.","non-dropping-particle":"","parse-names":false,"suffix":""},{"dropping-particle":"","family":"Busch","given":"D. Shallin","non-dropping-particle":"","parse-names":false,"suffix":""},{"dropping-particle":"","family":"Fulton","given":"Elizabeth A.","non-dropping-particle":"","parse-names":false,"suffix":""},{"dropping-particle":"","family":"Harvey","given":"Chris J.","non-dropping-particle":"","parse-names":false,"suffix":""},{"dropping-particle":"","family":"Hermann","given":"Albert","non-dropping-particle":"","parse-names":false,"suffix":""},{"dropping-particle":"","family":"McElhany","given":"Paul","non-dropping-particle":"","parse-names":false,"suffix":""}],"container-title":"Ecological Modelling","id":"ITEM-1","issue":"May","issued":{"date-parts":[["2018"]]},"page":"106-117","publisher":"Elsevier","title":"Consequences of spatially variable ocean acidification in the California Current: Lower pH drives strongest declines in benthic species in southern regions while greatest economic impacts occur in northern regions","type":"article-journal","volume":"383"},"uris":["http://www.mendeley.com/documents/?uuid=332c6beb-b425-4f14-bbf6-3e04d7f8c2ce"]},{"id":"ITEM-2","itemData":{"DOI":"10.1111/fog.12268","ISSN":"13652419","abstract":"The ocean is affected by multiple anthropogenic stressors including climate change, the effects of which are already evident in many ocean ecosystems. The ABACuS v2 end-to-end model together with climate projections from the NEMO-MEDUSA 2.0 model were used to evaluate the effects of fishing, warming and horizontal and vertical mixing on the southern Benguela upwelling system. Of the drivers examined in this study, warming had the greatest effect on species biomass, with mainly negative effects. The magnitude of the impacts of warming intensified from the RCP 2.6 to the 8.5 emission scenario. Fishing negatively affected demersal and large pelagic fish, which in turn resulted in a biomass increase of forage fish due to a decrease in predation pressure. Water mixing was found to have minor indirect effects on zooplankton biomass and fish. The responses of species and species groups to the combined effects of fishing and warming were approximately equally divided between additive, synergistic and antagonistic. Interpretation of our model results suggests that the southern Benguela system is likely to be affected by climate change, including substantial changes in the abundance of some species important to the region's fisheries. Future planning for fisheries needs to take this into account, including through management that strives to maintain the resilience of key species and the system as a whole. In line with previous studies on the southern Benguela, the results reinforce the importance of including consideration of the indirect and combined impacts of climate change and fishing in management and planning.","author":[{"dropping-particle":"","family":"Ortega-Cisneros","given":"Kelly","non-dropping-particle":"","parse-names":false,"suffix":""},{"dropping-particle":"","family":"Cochrane","given":"Kevern L.","non-dropping-particle":"","parse-names":false,"suffix":""},{"dropping-particle":"","family":"Fulton","given":"Elizabeth A.","non-dropping-particle":"","parse-names":false,"suffix":""},{"dropping-particle":"","family":"Gorton","given":"Rebecca","non-dropping-particle":"","parse-names":false,"suffix":""},{"dropping-particle":"","family":"Popova","given":"Ekaterina","non-dropping-particle":"","parse-names":false,"suffix":""}],"container-title":"Fisheries Oceanography","id":"ITEM-2","issue":"5","issued":{"date-parts":[["2018"]]},"page":"489-503","title":"Evaluating the effects of climate change in the southern Benguela upwelling system using the Atlantis modelling framework","type":"article-journal","volume":"27"},"uris":["http://www.mendeley.com/documents/?uuid=fffa59e3-d304-4091-a312-3ff326757d74"]}],"mendeley":{"formattedCitation":"(Hodgson et al., 2018; Ortega-Cisneros et al., 2018)","plainTextFormattedCitation":"(Hodgson et al., 2018; Ortega-Cisneros et al., 2018)","previouslyFormattedCitation":"(Hodgson et al., 2018; Ortega-Cisneros et al., 2018)"},"properties":{"noteIndex":0},"schema":"https://github.com/citation-style-language/schema/raw/master/csl-citation.json"}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(Hodgson et al., 2018; Ortega-Cisneros et al., 2018)</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Atlantis hindcasts allow analysis of historical patterns and the effects of environmental drivers on marine ecosystems. Atlantis multi-decadal projections can provide valuable strategic management tools and have been used to simulate potential outcomes of ecosystem-based management strategies and the response of regional ecosystems to climate change</w:t>
      </w:r>
      <w:r w:rsidR="00EE7EE1">
        <w:rPr>
          <w:rFonts w:ascii="Times New Roman" w:eastAsia="Times New Roman" w:hAnsi="Times New Roman" w:cs="Times New Roman"/>
          <w:sz w:val="24"/>
          <w:szCs w:val="24"/>
        </w:rPr>
        <w:t xml:space="preserve">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{"citationItems":[{"id":"ITEM-1","itemData":{"DOI":"10.1016/j.ecolmodel.2021.109609","ISSN":"03043800","abstract":"The Baltic Sea is a heavily impacted ecosystem with multiple pressures acting simultaneously. In order to quantify ecosystem impacts of integrated climate change and eutrophication pressures under constant high fishing pressure, and to support decision-making and policies in generating environmental and economic sustainable systems, the Baltic Atlantis holistic and mechanistic ecosystem model was applied. The overall aim was to run scenarios of separate and integrated impacts of climate and riverine nutrient load changes, taking into account the interactions of the full food web in the entire Baltic Sea. This was done to identify which of those two pressures will likely dominate the future of the Baltic Sea ecosystem, and to test effects of different riverine nutrient forcing sources as well as the Baltic Atlantis functions in relation to hydrographic spawning thresholds. By integrating the hydrography, the biology covering all trophic levels of the food web, and multiple pressures, i.e. eutrophication, climate change and fishery, we were able to evaluate relative impacts of 3 climate scenarios and 3 nutrient load scenarios, using two sources of nutrient forcing and predict likely trends in ecosystem effects. With focus on major fish stocks, our model, with its assumptions, indicated that nutrient loads are the main driver of the changes in the ecosystem as long as the hydrographic thresholds for spawning are not reached. If the thresholds are reached for the Baltic cod, climate change impact will become most important. Furthermore, higher nutrient loads resulted in cod decrease, and increase in sprat and herring. This effect is amplified by stronger climate change. Overall, it is of crucial importance for the future of the Baltic Sea fisheries and stocks that potential impacts are considered both separate and integrated in a dynamic ecosystem-based management approach.","author":[{"dropping-particle":"","family":"Bossier","given":"Sieme","non-dropping-particle":"","parse-names":false,"suffix":""},{"dropping-particle":"","family":"Nielsen","given":"J. Rasmus","non-dropping-particle":"","parse-names":false,"suffix":""},{"dropping-particle":"","family":"Almroth-Rosell","given":"Elin","non-dropping-particle":"","parse-names":false,"suffix":""},{"dropping-particle":"","family":"Höglund","given":"Anders","non-dropping-particle":"","parse-names":false,"suffix":""},{"dropping-particle":"","family":"Bastardie","given":"Francois","non-dropping-particle":"","parse-names":false,"suffix":""},{"dropping-particle":"","family":"Neuenfeldt","given":"Stefan","non-dropping-particle":"","parse-names":false,"suffix":""},{"dropping-particle":"","family":"Wåhlström","given":"Iréne","non-dropping-particle":"","parse-names":false,"suffix":""},{"dropping-particle":"","family":"Christensen","given":"Asbjørn","non-dropping-particle":"","parse-names":false,"suffix":""}],"container-title":"Ecological Modelling","id":"ITEM-1","issue":"October 2020","issued":{"date-parts":[["2021"]]},"title":"Integrated ecosystem impacts of climate change and eutrophication on main Baltic fishery resources","type":"article-journal","volume":"453"},"uris":["http://www.mendeley.com/documents/?uuid=f6514fc1-a0c4-450f-b08c-143662e6da30"]},{"id":"ITEM-2","itemData":{"DOI":"10.3389/fmars.2019.00668","ISSN":"22967745","abstract":"The effects of increasing fishing pressure in combination with temperature increases in the Nordic and Barents Seas have been evaluated using an end-to-end model for the area forced by a downscaled RCP 4.5 climate scenario. The scenarios that have been applied have used four different fractions of fisheries mortality at maximum sustainable yield (Fmsy); 0.6, 0.8, 1.0 and 1.1 × Fmsy. As it is highly likely that more ecosystem components will be harvested in the future, the four scenarios have been repeated with fishing on a larger number of ecosystem components, including harvesting of lower trophic levels (mesozooplankton and mesopelagic fish). The zooplankton biomass had an increasing trend, regardless of the increase in fishing pressure on their predators. However, when introducing harvest on the lower trophic levels, this increase was no longer evident. When harvesting more components, the negative response in biomass of pelagic and demersal fish to increasing harvest became more prominent, indicating an increasing vulnerability in the ecosystem structure to stressors. Although harvest on lower trophic level led to an immense increase in the total catch, it also resulted in a decrease in the total catches of pelagic and demersal fish, despite more species being harvested in these guilds.","author":[{"dropping-particle":"","family":"Hansen","given":"Cecilie","non-dropping-particle":"","parse-names":false,"suffix":""},{"dropping-particle":"","family":"Nash","given":"Richard D.M.","non-dropping-particle":"","parse-names":false,"suffix":""},{"dropping-particle":"","family":"Drinkwater","given":"Kenneth F.","non-dropping-particle":"","parse-names":false,"suffix":""},{"dropping-particle":"","family":"Hjøllo","given":"Solfrid Sætre","non-dropping-particle":"","parse-names":false,"suffix":""}],"container-title":"Frontiers in Marine Science","id":"ITEM-2","issue":"October","issued":{"date-parts":[["2019"]]},"page":"1-13","title":"Management Scenarios Under Climate Change – A Study of the Nordic and Barents Seas","type":"article-journal","volume":"6"},"uris":["http://www.mendeley.com/documents/?uuid=5ac9f2ed-8ee9-4969-b9d3-aaa658dd1545"]},{"id":"ITEM-3","itemData":{"DOI":"10.1111/fog.12268","ISSN":"13652419","abstract":"The ocean is affected by multiple anthropogenic stressors including climate change, the effects of which are already evident in many ocean ecosystems. The ABACuS v2 end-to-end model together with climate projections from the NEMO-MEDUSA 2.0 model were used to evaluate the effects of fishing, warming and horizontal and vertical mixing on the southern Benguela upwelling system. Of the drivers examined in this study, warming had the greatest effect on species biomass, with mainly negative effects. The magnitude of the impacts of warming intensified from the RCP 2.6 to the 8.5 emission scenario. Fishing negatively affected demersal and large pelagic fish, which in turn resulted in a biomass increase of forage fish due to a decrease in predation pressure. Water mixing was found to have minor indirect effects on zooplankton biomass and fish. The responses of species and species groups to the combined effects of fishing and warming were approximately equally divided between additive, synergistic and antagonistic. Interpretation of our model results suggests that the southern Benguela system is likely to be affected by climate change, including substantial changes in the abundance of some species important to the region's fisheries. Future planning for fisheries needs to take this into account, including through management that strives to maintain the resilience of key species and the system as a whole. In line with previous studies on the southern Benguela, the results reinforce the importance of including consideration of the indirect and combined impacts of climate change and fishing in management and planning.","author":[{"dropping-particle":"","family":"Ortega-Cisneros","given":"Kelly","non-dropping-particle":"","parse-names":false,"suffix":""},{"dropping-particle":"","family":"Cochrane","given":"Kevern L.","non-dropping-particle":"","parse-names":false,"suffix":""},{"dropping-particle":"","family":"Fulton","given":"Elizabeth A.","non-dropping-particle":"","parse-names":false,"suffix":""},{"dropping-particle":"","family":"Gorton","given":"Rebecca","non-dropping-particle":"","parse-names":false,"suffix":""},{"dropping-particle":"","family":"Popova","given":"Ekaterina","non-dropping-particle":"","parse-names":false,"suffix":""}],"container-title":"Fisheries Oceanography","id":"ITEM-3","issue":"5","issued":{"date-parts":[["2018"]]},"page":"489-503","title":"Evaluating the effects of climate change in the southern Benguela upwelling system using the Atlantis modelling framework","type":"article-journal","volume":"27"},"uris":["http://www.mendeley.com/documents/?uuid=fffa59e3-d304-4091-a312-3ff326757d74"]}],"mendeley":{"formattedCitation":"(Bossier et al., 2021; Hansen et al., 2019; Ortega-Cisneros et al., 2018)","plainTextFormattedCitation":"(Bossier et al., 2021; Hansen et al., 2019; Ortega-Cisneros et al., 2018)","previouslyFormattedCitation":"(Bossier et al., 2021; Hansen et al., 2019; Ortega-Cisneros et al., 2018)"},"properties":{"noteIndex":0},"schema":"https://github.com/citation-style-language/schema/raw/master/csl-citation.json"}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(Bossier et al., 2021; Hansen et al., 2019; Ortega-Cisneros et al., 2018)</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 hindcast that reproduces contemporary ecosystem conditions well is critical for building confidence in Atlantis projections </w:t>
      </w:r>
      <w:r w:rsidR="00EE7EE1">
        <w:rPr>
          <w:rFonts w:ascii="Times New Roman" w:eastAsia="Times New Roman" w:hAnsi="Times New Roman" w:cs="Times New Roman"/>
          <w:sz w:val="24"/>
          <w:szCs w:val="24"/>
        </w:rPr>
        <w:fldChar w:fldCharType="begin" w:fldLock="1"/>
      </w:r>
      <w:r w:rsidR="00347902">
        <w:rPr>
          <w:rFonts w:ascii="Times New Roman" w:eastAsia="Times New Roman" w:hAnsi="Times New Roman" w:cs="Times New Roman"/>
          <w:sz w:val="24"/>
          <w:szCs w:val="24"/>
        </w:rPr>
        <w:instrText>ADDIN CSL_CITATION {"citationItems":[{"id":"ITEM-1","itemData":{"DOI":"10.1093/icesjms/fsv250","ISSN":"1095-9289","abstract":"The Fifth Assessment Report of the Intergovernmental Panel on Climate Change highlights that climate change and ocean acidification are challenging the sustainable management of living marine resources (LMRs). Formal and systematic treatment of uncertainty in existing LMR projections, however, is lacking. We synthesize knowledge of how to address different sources of uncertainty by drawing from climate model intercomparison efforts. We suggest an ensemble of available models and projections, informed by observations, as a starting point to quantify uncertainties. Such an ensemble must be paired with analysis of the dominant uncertainties over different spatial scales, time horizons, and metrics. We use two examples: (i) global and regional projections of Sea Surface Temperature and (ii) projection of changes in potential catch of sablefish (Anoplopoma fimbria) in the 21st century, to illustrate this ensemble model approach to explore different types of uncertainties. Further effort should prioritize understanding dominant, undersampled dimensions of uncertainty, as well as the strategic collection of observations to quantify, and ultimately reduce, uncertainties. Our proposed framework will improve our understanding of future changes in LMR and the resulting risk of impacts to ecosystems and the societies under changing ocean conditions.","author":[{"dropping-particle":"","family":"Cheung","given":"William W. L.","non-dropping-particle":"","parse-names":false,"suffix":""},{"dropping-particle":"","family":"Frölicher","given":"Thomas L.","non-dropping-particle":"","parse-names":false,"suffix":""},{"dropping-particle":"","family":"Asch","given":"Rebecca G.","non-dropping-particle":"","parse-names":false,"suffix":""},{"dropping-particle":"","family":"Jones","given":"Miranda C.","non-dropping-particle":"","parse-names":false,"suffix":""},{"dropping-particle":"","family":"Pinsky","given":"Malin L.","non-dropping-particle":"","parse-names":false,"suffix":""},{"dropping-particle":"","family":"Reygondeau","given":"Gabriel","non-dropping-particle":"","parse-names":false,"suffix":""},{"dropping-particle":"","family":"Rodgers","given":"Keith B.","non-dropping-particle":"","parse-names":false,"suffix":""},{"dropping-particle":"","family":"Rykaczewski","given":"Ryan R.","non-dropping-particle":"","parse-names":false,"suffix":""},{"dropping-particle":"","family":"Sarmiento","given":"Jorge L.","non-dropping-particle":"","parse-names":false,"suffix":""},{"dropping-particle":"","family":"Stock","given":"Charles","non-dropping-particle":"","parse-names":false,"suffix":""},{"dropping-particle":"","family":"Watson","given":"James R.","non-dropping-particle":"","parse-names":false,"suffix":""}],"container-title":"ICES Journal of Marine Science","id":"ITEM-1","issue":"5","issued":{"date-parts":[["2016","5","1"]]},"page":"1283-1296","title":"Building confidence in projections of the responses of living marine resources to climate change","type":"article-journal","volume":"73"},"uris":["http://www.mendeley.com/documents/?uuid=99a23d5f-5210-4870-9f82-6dc08e4faaa4"]}],"mendeley":{"formattedCitation":"(Cheung et al., 2016)","plainTextFormattedCitation":"(Cheung et al., 2016)","previouslyFormattedCitation":"(Cheung et al., 2016)"},"properties":{"noteIndex":0},"schema":"https://github.com/citation-style-language/schema/raw/master/csl-citation.json"}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(Cheung et al., 2016)</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0000014" w14:textId="389BF608"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northeast United States Atlantis model (NEUS), has undergone significant change since its original publication, thus designating a second iteration of the model (NEUSv2). NEUSv2 resolves ecosystem processes within large (~100s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polygons (boxes) spanning the continental shelf from Cape Hatteras through the Gulf of Maine (Figure 1; </w:t>
      </w:r>
      <w:r w:rsidR="00347902">
        <w:rPr>
          <w:rFonts w:ascii="Times New Roman" w:eastAsia="Times New Roman" w:hAnsi="Times New Roman" w:cs="Times New Roman"/>
          <w:sz w:val="24"/>
          <w:szCs w:val="24"/>
        </w:rPr>
        <w:fldChar w:fldCharType="begin" w:fldLock="1"/>
      </w:r>
      <w:r w:rsidR="00347902">
        <w:rPr>
          <w:rFonts w:ascii="Times New Roman" w:eastAsia="Times New Roman" w:hAnsi="Times New Roman" w:cs="Times New Roman"/>
          <w:sz w:val="24"/>
          <w:szCs w:val="24"/>
        </w:rPr>
        <w:instrText>ADDIN CSL_CITATION {"citationItems":[{"id":"ITEM-1","itemData":{"DOI":"10.1016/j.pocean.2010.09.020","ISSN":"0079-6611","author":[{"dropping-particle":"","family":"Link","given":"Jason S","non-dropping-particle":"","parse-names":false,"suffix":""},{"dropping-particle":"","family":"Fulton","given":"Elizabeth A","non-dropping-particle":"","parse-names":false,"suffix":""},{"dropping-particle":"","family":"Gamble","given":"Robert J","non-dropping-particle":"","parse-names":false,"suffix":""}],"container-title":"Progress in Oceanography","id":"ITEM-1","issue":"1-4","issued":{"date-parts":[["2010"]]},"page":"214-234","publisher":"Elsevier Ltd","title":"The northeast US application of ATLANTIS : A full system model exploring marine ecosystem dynamics in a living marine resource management context","type":"article-journal","volume":"87"},"uris":["http://www.mendeley.com/documents/?uuid=ddc87a10-66a5-40bf-8149-d57e447c19e2"]}],"mendeley":{"formattedCitation":"(Link et al., 2010)","manualFormatting":"Link et al., 2010","plainTextFormattedCitation":"(Link et al., 2010)","previouslyFormattedCitation":"(Link et al., 2010)"},"properties":{"noteIndex":0},"schema":"https://github.com/citation-style-language/schema/raw/master/csl-citation.json"}</w:instrText>
      </w:r>
      <w:r w:rsidR="00347902">
        <w:rPr>
          <w:rFonts w:ascii="Times New Roman" w:eastAsia="Times New Roman" w:hAnsi="Times New Roman" w:cs="Times New Roman"/>
          <w:sz w:val="24"/>
          <w:szCs w:val="24"/>
        </w:rPr>
        <w:fldChar w:fldCharType="separate"/>
      </w:r>
      <w:r w:rsidR="00347902" w:rsidRPr="00347902">
        <w:rPr>
          <w:rFonts w:ascii="Times New Roman" w:eastAsia="Times New Roman" w:hAnsi="Times New Roman" w:cs="Times New Roman"/>
          <w:noProof/>
          <w:sz w:val="24"/>
          <w:szCs w:val="24"/>
        </w:rPr>
        <w:t>Link et al., 2010</w:t>
      </w:r>
      <w:r w:rsidR="0034790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boxes are delineated based on a variety of factors, including habitat types, bathymetry, hydrography, and fisheries management areas. NEUSv2 simulates the growth, reproduction, migrations, and trophic interactions of functional groups that encompass benthic and pelagic species from plankton to whales. Major changes since NEUSv1 </w:t>
      </w:r>
      <w:r w:rsidR="00347902">
        <w:rPr>
          <w:rFonts w:ascii="Times New Roman" w:eastAsia="Times New Roman" w:hAnsi="Times New Roman" w:cs="Times New Roman"/>
          <w:sz w:val="24"/>
          <w:szCs w:val="24"/>
        </w:rPr>
        <w:fldChar w:fldCharType="begin" w:fldLock="1"/>
      </w:r>
      <w:r w:rsidR="006E55CB">
        <w:rPr>
          <w:rFonts w:ascii="Times New Roman" w:eastAsia="Times New Roman" w:hAnsi="Times New Roman" w:cs="Times New Roman"/>
          <w:sz w:val="24"/>
          <w:szCs w:val="24"/>
        </w:rPr>
        <w:instrText>ADDIN CSL_CITATION {"citationItems":[{"id":"ITEM-1","itemData":{"author":[{"dropping-particle":"","family":"Link","given":"Jason S","non-dropping-particle":"","parse-names":false,"suffix":""},{"dropping-particle":"","family":"Gamble","given":"Robert J","non-dropping-particle":"","parse-names":false,"suffix":""},{"dropping-particle":"","family":"Fulton","given":"Elizabeth A","non-dropping-particle":"","parse-names":false,"suffix":""}],"id":"ITEM-1","issued":{"date-parts":[["2011"]]},"title":"NEUS - Atlantis: Construction, Calibration, and Application of an Ecosystem Model with Ecological Interactions, Physiographic Conditions, and Fleet Behavior","type":"report"},"uris":["http://www.mendeley.com/documents/?uuid=5abda988-cc1e-4ced-9a87-c80f01e0266e"]},{"id":"ITEM-2","itemData":{"DOI":"10.1016/j.pocean.2010.09.020","ISSN":"0079-6611","author":[{"dropping-particle":"","family":"Link","given":"Jason S","non-dropping-particle":"","parse-names":false,"suffix":""},{"dropping-particle":"","family":"Fulton","given":"Elizabeth A","non-dropping-particle":"","parse-names":false,"suffix":""},{"dropping-particle":"","family":"Gamble","given":"Robert J","non-dropping-particle":"","parse-names":false,"suffix":""}],"container-title":"Progress in Oceanography","id":"ITEM-2","issue":"1-4","issued":{"date-parts":[["2010"]]},"page":"214-234","publisher":"Elsevier Ltd","title":"The northeast US application of ATLANTIS : A full system model exploring marine ecosystem dynamics in a living marine resource management context","type":"article-journal","volume":"87"},"uris":["http://www.mendeley.com/documents/?uuid=ddc87a10-66a5-40bf-8149-d57e447c19e2"]}],"mendeley":{"formattedCitation":"(Link et al., 2011, 2010)","plainTextFormattedCitation":"(Link et al., 2011, 2010)","previouslyFormattedCitation":"(Link et al., 2011, 2010)"},"properties":{"noteIndex":0},"schema":"https://github.com/citation-style-language/schema/raw/master/csl-citation.json"}</w:instrText>
      </w:r>
      <w:r w:rsidR="00347902">
        <w:rPr>
          <w:rFonts w:ascii="Times New Roman" w:eastAsia="Times New Roman" w:hAnsi="Times New Roman" w:cs="Times New Roman"/>
          <w:sz w:val="24"/>
          <w:szCs w:val="24"/>
        </w:rPr>
        <w:fldChar w:fldCharType="separate"/>
      </w:r>
      <w:r w:rsidR="00347902" w:rsidRPr="00347902">
        <w:rPr>
          <w:rFonts w:ascii="Times New Roman" w:eastAsia="Times New Roman" w:hAnsi="Times New Roman" w:cs="Times New Roman"/>
          <w:noProof/>
          <w:sz w:val="24"/>
          <w:szCs w:val="24"/>
        </w:rPr>
        <w:t>(Link et al., 2011, 2010)</w:t>
      </w:r>
      <w:r w:rsidR="0034790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include  a new code base, functional group definitions (Appendix B), and new physical and biological forcing.  </w:t>
      </w:r>
    </w:p>
    <w:p w14:paraId="00000015" w14:textId="33942BCC"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part of this contribution, NEUSv2’s physical ocean forcing (advection, temperature, and salinity) source was updated to the </w:t>
      </w:r>
      <w:ins w:id="9" w:author="Vincent S. Saba" w:date="2022-04-21T18:27:00Z">
        <w:r w:rsidR="00F249B0">
          <w:rPr>
            <w:rFonts w:ascii="Times New Roman" w:eastAsia="Times New Roman" w:hAnsi="Times New Roman" w:cs="Times New Roman"/>
            <w:sz w:val="24"/>
            <w:szCs w:val="24"/>
          </w:rPr>
          <w:t xml:space="preserve">high-resolution (8.3-km) </w:t>
        </w:r>
      </w:ins>
      <w:r>
        <w:rPr>
          <w:rFonts w:ascii="Times New Roman" w:eastAsia="Times New Roman" w:hAnsi="Times New Roman" w:cs="Times New Roman"/>
          <w:sz w:val="24"/>
          <w:szCs w:val="24"/>
        </w:rPr>
        <w:t>Copernicus Marine Service’s GLORYS12V1 global reanalysis mode</w:t>
      </w:r>
      <w:r w:rsidR="006E55CB">
        <w:rPr>
          <w:rFonts w:ascii="Times New Roman" w:eastAsia="Times New Roman" w:hAnsi="Times New Roman" w:cs="Times New Roman"/>
          <w:sz w:val="24"/>
          <w:szCs w:val="24"/>
        </w:rPr>
        <w:t xml:space="preserve">l </w:t>
      </w:r>
      <w:r w:rsidR="006E55CB">
        <w:rPr>
          <w:rFonts w:ascii="Times New Roman" w:eastAsia="Times New Roman" w:hAnsi="Times New Roman" w:cs="Times New Roman"/>
          <w:sz w:val="24"/>
          <w:szCs w:val="24"/>
        </w:rPr>
        <w:fldChar w:fldCharType="begin" w:fldLock="1"/>
      </w:r>
      <w:r w:rsidR="00B7360F">
        <w:rPr>
          <w:rFonts w:ascii="Times New Roman" w:eastAsia="Times New Roman" w:hAnsi="Times New Roman" w:cs="Times New Roman"/>
          <w:sz w:val="24"/>
          <w:szCs w:val="24"/>
        </w:rPr>
        <w:instrText>ADDIN CSL_CITATION {"citationItems":[{"id":"ITEM-1","itemData":{"author":[{"dropping-particle":"","family":"CMEMS","given":"","non-dropping-particle":"","parse-names":false,"suffix":""}],"id":"ITEM-1","issued":{"date-parts":[["2018"]]},"publisher":"E.U. Copernicus Marine Service Information","title":"GLORYS12V1 - Global Ocean Physical Reanalysis Product","type":"report"},"uris":["http://www.mendeley.com/documents/?uuid=92ba071f-e953-45d0-bad5-8ede7a8a6ee0"]}],"mendeley":{"formattedCitation":"(CMEMS, 2018)","plainTextFormattedCitation":"(CMEMS, 2018)","previouslyFormattedCitation":"(CMEMS, 2018)"},"properties":{"noteIndex":0},"schema":"https://github.com/citation-style-language/schema/raw/master/csl-citation.json"}</w:instrText>
      </w:r>
      <w:r w:rsidR="006E55CB">
        <w:rPr>
          <w:rFonts w:ascii="Times New Roman" w:eastAsia="Times New Roman" w:hAnsi="Times New Roman" w:cs="Times New Roman"/>
          <w:sz w:val="24"/>
          <w:szCs w:val="24"/>
        </w:rPr>
        <w:fldChar w:fldCharType="separate"/>
      </w:r>
      <w:r w:rsidR="006E55CB" w:rsidRPr="006E55CB">
        <w:rPr>
          <w:rFonts w:ascii="Times New Roman" w:eastAsia="Times New Roman" w:hAnsi="Times New Roman" w:cs="Times New Roman"/>
          <w:noProof/>
          <w:sz w:val="24"/>
          <w:szCs w:val="24"/>
        </w:rPr>
        <w:t>(CMEMS, 2018)</w:t>
      </w:r>
      <w:r w:rsidR="006E55C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vertical advection derived from NASA’s ECCOV4 model </w:t>
      </w:r>
      <w:r w:rsidR="00B7360F">
        <w:rPr>
          <w:rFonts w:ascii="Times New Roman" w:eastAsia="Times New Roman" w:hAnsi="Times New Roman" w:cs="Times New Roman"/>
          <w:sz w:val="24"/>
          <w:szCs w:val="24"/>
        </w:rPr>
        <w:fldChar w:fldCharType="begin" w:fldLock="1"/>
      </w:r>
      <w:r w:rsidR="00B7360F">
        <w:rPr>
          <w:rFonts w:ascii="Times New Roman" w:eastAsia="Times New Roman" w:hAnsi="Times New Roman" w:cs="Times New Roman"/>
          <w:sz w:val="24"/>
          <w:szCs w:val="24"/>
        </w:rPr>
        <w:instrText>ADDIN CSL_CITATION {"citationItems":[{"id":"ITEM-1","itemData":{"author":[{"dropping-particle":"","family":"ECCO Consortium","given":"","non-dropping-particle":"","parse-names":false,"suffix":""},{"dropping-particle":"","family":"Fukumori","given":"I.","non-dropping-particle":"","parse-names":false,"suffix":""},{"dropping-particle":"","family":"Wang","given":"O.","non-dropping-particle":"","parse-names":false,"suffix":""},{"dropping-particle":"","family":"Fenty","given":"I.","non-dropping-particle":"","parse-names":false,"suffix":""},{"dropping-particle":"","family":"Forget","given":"G.","non-dropping-particle":"","parse-names":false,"suffix":""},{"dropping-particle":"","family":"Heimback","given":"P.","non-dropping-particle":"","parse-names":false,"suffix":""},{"dropping-particle":"","family":"Ponte","given":"R. M.","non-dropping-particle":"","parse-names":false,"suffix":""}],"id":"ITEM-1","issued":{"date-parts":[["2015"]]},"title":"ECCO Central Estimate (/i Version 4 Release 4 /i)","type":"article"},"uris":["http://www.mendeley.com/documents/?uuid=cb0ddf10-4a9a-46c2-9a7d-a77d165a3607"]}],"mendeley":{"formattedCitation":"(ECCO Consortium et al., 2015)","manualFormatting":"(ECCO Consortium, 2015)","plainTextFormattedCitation":"(ECCO Consortium et al., 2015)","previouslyFormattedCitation":"(ECCO Consortium et al., 2015)"},"properties":{"noteIndex":0},"schema":"https://github.com/citation-style-language/schema/raw/master/csl-citation.json"}</w:instrText>
      </w:r>
      <w:r w:rsidR="00B7360F">
        <w:rPr>
          <w:rFonts w:ascii="Times New Roman" w:eastAsia="Times New Roman" w:hAnsi="Times New Roman" w:cs="Times New Roman"/>
          <w:sz w:val="24"/>
          <w:szCs w:val="24"/>
        </w:rPr>
        <w:fldChar w:fldCharType="separate"/>
      </w:r>
      <w:r w:rsidR="00B7360F">
        <w:rPr>
          <w:rFonts w:ascii="Times New Roman" w:eastAsia="Times New Roman" w:hAnsi="Times New Roman" w:cs="Times New Roman"/>
          <w:noProof/>
          <w:sz w:val="24"/>
          <w:szCs w:val="24"/>
        </w:rPr>
        <w:t>(ECCO Consortium</w:t>
      </w:r>
      <w:r w:rsidR="00B7360F" w:rsidRPr="00B7360F">
        <w:rPr>
          <w:rFonts w:ascii="Times New Roman" w:eastAsia="Times New Roman" w:hAnsi="Times New Roman" w:cs="Times New Roman"/>
          <w:noProof/>
          <w:sz w:val="24"/>
          <w:szCs w:val="24"/>
        </w:rPr>
        <w:t>, 2015)</w:t>
      </w:r>
      <w:r w:rsidR="00B736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Furthermore, NEUSv2 forces primary producer biomass with an ocean-color-based phytoplankton size-class model </w:t>
      </w:r>
      <w:r w:rsidR="00B7360F">
        <w:rPr>
          <w:rFonts w:ascii="Times New Roman" w:eastAsia="Times New Roman" w:hAnsi="Times New Roman" w:cs="Times New Roman"/>
          <w:sz w:val="24"/>
          <w:szCs w:val="24"/>
        </w:rPr>
        <w:fldChar w:fldCharType="begin" w:fldLock="1"/>
      </w:r>
      <w:r w:rsidR="009339A5">
        <w:rPr>
          <w:rFonts w:ascii="Times New Roman" w:eastAsia="Times New Roman" w:hAnsi="Times New Roman" w:cs="Times New Roman"/>
          <w:sz w:val="24"/>
          <w:szCs w:val="24"/>
        </w:rPr>
        <w:instrText>ADDIN CSL_CITATION {"citationItems":[{"id":"ITEM-1","itemData":{"DOI":"10.1016/j.rse.2021.112729","ISSN":"00344257","author":[{"dropping-particle":"","family":"Turner","given":"Kyle J.","non-dropping-particle":"","parse-names":false,"suffix":""},{"dropping-particle":"","family":"Mouw","given":"Colleen B.","non-dropping-particle":"","parse-names":false,"suffix":""},{"dropping-particle":"","family":"Hyde","given":"Kimberly J.W.","non-dropping-particle":"","parse-names":false,"suffix":""},{"dropping-particle":"","family":"Morse","given":"Ryan","non-dropping-particle":"","parse-names":false,"suffix":""},{"dropping-particle":"","family":"Ciochetto","given":"Audrey B.","non-dropping-particle":"","parse-names":false,"suffix":""}],"container-title":"Remote Sensing of Environment","id":"ITEM-1","issued":{"date-parts":[["2021","12"]]},"page":"112729","title":"Optimization and assessment of phytoplankton size class algorithms for ocean color data on the Northeast U.S. continental shelf","type":"article-journal","volume":"267"},"uris":["http://www.mendeley.com/documents/?uuid=60c05437-0a79-442b-9dd6-34e160927d23"]}],"mendeley":{"formattedCitation":"(Turner et al., 2021)","plainTextFormattedCitation":"(Turner et al., 2021)","previouslyFormattedCitation":"(Turner et al., 2021)"},"properties":{"noteIndex":0},"schema":"https://github.com/citation-style-language/schema/raw/master/csl-citation.json"}</w:instrText>
      </w:r>
      <w:r w:rsidR="00B7360F">
        <w:rPr>
          <w:rFonts w:ascii="Times New Roman" w:eastAsia="Times New Roman" w:hAnsi="Times New Roman" w:cs="Times New Roman"/>
          <w:sz w:val="24"/>
          <w:szCs w:val="24"/>
        </w:rPr>
        <w:fldChar w:fldCharType="separate"/>
      </w:r>
      <w:r w:rsidR="00B7360F" w:rsidRPr="00B7360F">
        <w:rPr>
          <w:rFonts w:ascii="Times New Roman" w:eastAsia="Times New Roman" w:hAnsi="Times New Roman" w:cs="Times New Roman"/>
          <w:noProof/>
          <w:sz w:val="24"/>
          <w:szCs w:val="24"/>
        </w:rPr>
        <w:t>(Turner et al., 2021)</w:t>
      </w:r>
      <w:r w:rsidR="00B736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This biological forcing aims to reduce calibration needs, improve the realism of lower trophic level dynamics, and more accurately reflect observed trends in plankton dynamics. Together these new forcing changes sought to improve the biological stability of the hindcast model and allow the NEUSv2 hindcast to be regularly updated using continually updated forcing data. </w:t>
      </w:r>
    </w:p>
    <w:p w14:paraId="00000016" w14:textId="14268E06"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is the first Atlantis model </w:t>
      </w:r>
      <w:del w:id="10" w:author="Vincent S. Saba" w:date="2022-04-21T18:28:00Z">
        <w:r w:rsidDel="00F249B0">
          <w:rPr>
            <w:rFonts w:ascii="Times New Roman" w:eastAsia="Times New Roman" w:hAnsi="Times New Roman" w:cs="Times New Roman"/>
            <w:sz w:val="24"/>
            <w:szCs w:val="24"/>
          </w:rPr>
          <w:delText xml:space="preserve">not only </w:delText>
        </w:r>
      </w:del>
      <w:r>
        <w:rPr>
          <w:rFonts w:ascii="Times New Roman" w:eastAsia="Times New Roman" w:hAnsi="Times New Roman" w:cs="Times New Roman"/>
          <w:sz w:val="24"/>
          <w:szCs w:val="24"/>
        </w:rPr>
        <w:t xml:space="preserve">to </w:t>
      </w:r>
      <w:del w:id="11" w:author="Vincent S. Saba" w:date="2022-04-21T18:28:00Z">
        <w:r w:rsidDel="00F249B0">
          <w:rPr>
            <w:rFonts w:ascii="Times New Roman" w:eastAsia="Times New Roman" w:hAnsi="Times New Roman" w:cs="Times New Roman"/>
            <w:sz w:val="24"/>
            <w:szCs w:val="24"/>
          </w:rPr>
          <w:delText xml:space="preserve">use </w:delText>
        </w:r>
      </w:del>
      <w:ins w:id="12" w:author="Vincent S. Saba" w:date="2022-04-21T18:28:00Z">
        <w:r w:rsidR="00F249B0">
          <w:rPr>
            <w:rFonts w:ascii="Times New Roman" w:eastAsia="Times New Roman" w:hAnsi="Times New Roman" w:cs="Times New Roman"/>
            <w:sz w:val="24"/>
            <w:szCs w:val="24"/>
          </w:rPr>
          <w:t>be forced by</w:t>
        </w:r>
        <w:r w:rsidR="00F249B0">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satellite ocean-color data</w:t>
      </w:r>
      <w:del w:id="13" w:author="Vincent S. Saba" w:date="2022-04-21T18:29:00Z">
        <w:r w:rsidDel="00097DC9">
          <w:rPr>
            <w:rFonts w:ascii="Times New Roman" w:eastAsia="Times New Roman" w:hAnsi="Times New Roman" w:cs="Times New Roman"/>
            <w:sz w:val="24"/>
            <w:szCs w:val="24"/>
          </w:rPr>
          <w:delText xml:space="preserve"> as a forcing source, but to force primary producers directly</w:delText>
        </w:r>
      </w:del>
      <w:r>
        <w:rPr>
          <w:rFonts w:ascii="Times New Roman" w:eastAsia="Times New Roman" w:hAnsi="Times New Roman" w:cs="Times New Roman"/>
          <w:sz w:val="24"/>
          <w:szCs w:val="24"/>
        </w:rPr>
        <w:t xml:space="preserve">. A full description of NEUSv2 is beyond the scope of this work, and rather we describe and evaluate here NEUSv2’s new forcing. Here we present three main objectives: (1) describe overall model performance for grazing functional groups with regards to minimum performance standards, (2) evaluate the ability for the NEUSv2 box geometry to adequately capture expected spatial and seasonal patterns </w:t>
      </w:r>
      <w:ins w:id="14" w:author="Vincent S. Saba" w:date="2022-04-21T18:37:00Z">
        <w:r w:rsidR="00DB2F01">
          <w:rPr>
            <w:rFonts w:ascii="Times New Roman" w:eastAsia="Times New Roman" w:hAnsi="Times New Roman" w:cs="Times New Roman"/>
            <w:sz w:val="24"/>
            <w:szCs w:val="24"/>
          </w:rPr>
          <w:t>observed</w:t>
        </w:r>
      </w:ins>
      <w:del w:id="15" w:author="Vincent S. Saba" w:date="2022-04-21T18:37:00Z">
        <w:r w:rsidDel="00DB2F01">
          <w:rPr>
            <w:rFonts w:ascii="Times New Roman" w:eastAsia="Times New Roman" w:hAnsi="Times New Roman" w:cs="Times New Roman"/>
            <w:sz w:val="24"/>
            <w:szCs w:val="24"/>
          </w:rPr>
          <w:delText>seen</w:delText>
        </w:r>
      </w:del>
      <w:r>
        <w:rPr>
          <w:rFonts w:ascii="Times New Roman" w:eastAsia="Times New Roman" w:hAnsi="Times New Roman" w:cs="Times New Roman"/>
          <w:sz w:val="24"/>
          <w:szCs w:val="24"/>
        </w:rPr>
        <w:t xml:space="preserve"> in its original forcing sources, (3) determine whether zooplankton functional groups respond to primary producer forcing through analyses of biomass time series, seasonality, trophic interactions, and comparisons to observations. We conclude with a description and interpretation of the decisions made when parameterizing NEUSv2 and integrating the new forcing sources.</w:t>
      </w:r>
    </w:p>
    <w:p w14:paraId="00000017"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Model Description</w:t>
      </w:r>
    </w:p>
    <w:p w14:paraId="00000018"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Specifications</w:t>
      </w:r>
    </w:p>
    <w:p w14:paraId="00000019"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NEUSv2 domain (functionally identical to NEUSv1) contours the continental shelf to a depth of 500 m from Cape Hatteras through the Gulf of Maine (Figure 1). Each of the 30 polygons, or boxes </w:t>
      </w:r>
      <w:proofErr w:type="gramStart"/>
      <w:r>
        <w:rPr>
          <w:rFonts w:ascii="Times New Roman" w:eastAsia="Times New Roman" w:hAnsi="Times New Roman" w:cs="Times New Roman"/>
          <w:sz w:val="24"/>
          <w:szCs w:val="24"/>
        </w:rPr>
        <w:t>( 22</w:t>
      </w:r>
      <w:proofErr w:type="gramEnd"/>
      <w:r>
        <w:rPr>
          <w:rFonts w:ascii="Times New Roman" w:eastAsia="Times New Roman" w:hAnsi="Times New Roman" w:cs="Times New Roman"/>
          <w:sz w:val="24"/>
          <w:szCs w:val="24"/>
        </w:rPr>
        <w:t xml:space="preserve"> are dynamic, 2 are islands, and 6 are boundary boxes), contain up to four vertical layers, defined by the depth bins: 0-50 m, 50-120 m, 120-300 m, and 300-500 m. The deepest layer is only present in boundary boxes along the shelf break. The maximum depth is uniform within a box (i.e. flat bottoms), despite true bathymetry lying above or below. Dynamic boxes simulate all physical, chemical, and biological processes. Boundary boxes are only used to transfer chemical and physical properties into dynamic boxes, and islands possess no internal processes. See Appendix A for documentation of parameter files and model implementation.</w:t>
      </w:r>
    </w:p>
    <w:p w14:paraId="0000001A" w14:textId="77777777" w:rsidR="00921C02" w:rsidRDefault="00E75778">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4B9673" wp14:editId="51D78D79">
            <wp:extent cx="3381375" cy="368341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3381375" cy="3683415"/>
                    </a:xfrm>
                    <a:prstGeom prst="rect">
                      <a:avLst/>
                    </a:prstGeom>
                    <a:ln/>
                  </pic:spPr>
                </pic:pic>
              </a:graphicData>
            </a:graphic>
          </wp:inline>
        </w:drawing>
      </w:r>
    </w:p>
    <w:p w14:paraId="0000001B" w14:textId="7DF4AC21" w:rsidR="00921C02" w:rsidRDefault="00E7577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b/>
          <w:i/>
          <w:sz w:val="24"/>
          <w:szCs w:val="24"/>
        </w:rPr>
        <w:t xml:space="preserve"> </w:t>
      </w:r>
      <w:r>
        <w:rPr>
          <w:rFonts w:ascii="Times New Roman" w:eastAsia="Times New Roman" w:hAnsi="Times New Roman" w:cs="Times New Roman"/>
          <w:i/>
          <w:sz w:val="24"/>
          <w:szCs w:val="24"/>
        </w:rPr>
        <w:t xml:space="preserve">A map of the NEUSv2 box geometry </w:t>
      </w:r>
      <w:r w:rsidR="00922ED3">
        <w:rPr>
          <w:rFonts w:ascii="Times New Roman" w:eastAsia="Times New Roman" w:hAnsi="Times New Roman" w:cs="Times New Roman"/>
          <w:i/>
          <w:sz w:val="24"/>
          <w:szCs w:val="24"/>
        </w:rPr>
        <w:t>and ecological</w:t>
      </w:r>
      <w:r>
        <w:rPr>
          <w:rFonts w:ascii="Times New Roman" w:eastAsia="Times New Roman" w:hAnsi="Times New Roman" w:cs="Times New Roman"/>
          <w:i/>
          <w:sz w:val="24"/>
          <w:szCs w:val="24"/>
        </w:rPr>
        <w:t xml:space="preserve"> production unit regions (colors). Arrows indicate the approximate location of the Northeast Channel (NEC), the Great South Channel (GSC), Nantucket shoals (NS), the Hudson canyon (HC), as well as the two island boxes. Boundary boxes do not need to conform to the coastline.</w:t>
      </w:r>
    </w:p>
    <w:p w14:paraId="0000001C" w14:textId="33AB9B98"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NEUSv1’s functional groups were redefined in NEUSv2 to improve the model’s applicability to regional fisheries by splitting out all managed and environmentally important species into their own groups. NEUSv2 simulates 89 biological functional groups (Appendix C). These represent apex predators, marine mammals, pelagic and benthic fish, invertebrates, plankton, and detritus. Of these, 59 are age-structured vertebrates, 4 are age-structured invertebrates, 23 are biomass-pooled invertebrates, and 3 are detrital pools. Model output includes biomass (for all groups) and numbers (only vertebrates) at each boxes and layer. The model was run at a 24</w:t>
      </w:r>
      <w:ins w:id="16" w:author="Vincent S. Saba" w:date="2022-04-21T19:11:00Z">
        <w:r w:rsidR="00F826D0">
          <w:rPr>
            <w:rFonts w:ascii="Times New Roman" w:eastAsia="Times New Roman" w:hAnsi="Times New Roman" w:cs="Times New Roman"/>
            <w:sz w:val="24"/>
            <w:szCs w:val="24"/>
          </w:rPr>
          <w:t>-</w:t>
        </w:r>
      </w:ins>
      <w:del w:id="17" w:author="Vincent S. Saba" w:date="2022-04-21T19:11:00Z">
        <w:r w:rsidDel="00F826D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hour time step and output every 5 days.</w:t>
      </w:r>
    </w:p>
    <w:p w14:paraId="0000001D" w14:textId="36410AA9"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Atlantis has four forcing categories </w:t>
      </w:r>
      <w:r w:rsidR="009339A5">
        <w:rPr>
          <w:rFonts w:ascii="Times New Roman" w:eastAsia="Times New Roman" w:hAnsi="Times New Roman" w:cs="Times New Roman"/>
          <w:sz w:val="24"/>
          <w:szCs w:val="24"/>
        </w:rPr>
        <w:fldChar w:fldCharType="begin" w:fldLock="1"/>
      </w:r>
      <w:r w:rsidR="009339A5">
        <w:rPr>
          <w:rFonts w:ascii="Times New Roman" w:eastAsia="Times New Roman" w:hAnsi="Times New Roman" w:cs="Times New Roman"/>
          <w:sz w:val="24"/>
          <w:szCs w:val="24"/>
        </w:rPr>
        <w:instrText>ADDIN CSL_CITATION {"citationItems":[{"id":"ITEM-1","itemData":{"author":[{"dropping-particle":"","family":"Audzijonyte","given":"Asta","non-dropping-particle":"","parse-names":false,"suffix":""},{"dropping-particle":"","family":"Gorton","given":"Rebecca","non-dropping-particle":"","parse-names":false,"suffix":""},{"dropping-particle":"","family":"Kaplan","given":"Isaac","non-dropping-particle":"","parse-names":false,"suffix":""},{"dropping-particle":"","family":"Fulton","given":"Elizabeth A.","non-dropping-particle":"","parse-names":false,"suffix":""}],"id":"ITEM-1","issued":{"date-parts":[["2017"]]},"title":"Atlantis User’s Guide Part I: General Overview, Physics and Ecology","type":"report"},"uris":["http://www.mendeley.com/documents/?uuid=039d90d6-2524-43cf-9b76-a423f2a409de"]}],"mendeley":{"formattedCitation":"(Audzijonyte et al., 2017)","plainTextFormattedCitation":"(Audzijonyte et al., 2017)","previouslyFormattedCitation":"(Audzijonyte et al., 2017)"},"properties":{"noteIndex":0},"schema":"https://github.com/citation-style-language/schema/raw/master/csl-citation.json"}</w:instrText>
      </w:r>
      <w:r w:rsidR="009339A5">
        <w:rPr>
          <w:rFonts w:ascii="Times New Roman" w:eastAsia="Times New Roman" w:hAnsi="Times New Roman" w:cs="Times New Roman"/>
          <w:sz w:val="24"/>
          <w:szCs w:val="24"/>
        </w:rPr>
        <w:fldChar w:fldCharType="separate"/>
      </w:r>
      <w:r w:rsidR="009339A5" w:rsidRPr="009339A5">
        <w:rPr>
          <w:rFonts w:ascii="Times New Roman" w:eastAsia="Times New Roman" w:hAnsi="Times New Roman" w:cs="Times New Roman"/>
          <w:noProof/>
          <w:sz w:val="24"/>
          <w:szCs w:val="24"/>
        </w:rPr>
        <w:t>(Audzijonyte et al., 2017)</w:t>
      </w:r>
      <w:r w:rsidR="009339A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state variables, fluxes, tracer variables, and time series inputs. State variables are uniform throughout a box-layer and include temperature, salinity, and vertical advection. Fluxes occur between the layers of two adjacent boxes, or faces, and include horizontal and vertical advection. Tracer variables are optional state variables that, when forced, overwrite th</w:t>
      </w:r>
      <w:r w:rsidR="009339A5">
        <w:rPr>
          <w:rFonts w:ascii="Times New Roman" w:eastAsia="Times New Roman" w:hAnsi="Times New Roman" w:cs="Times New Roman"/>
          <w:sz w:val="24"/>
          <w:szCs w:val="24"/>
        </w:rPr>
        <w:t xml:space="preserve">e values calculated by NEUSv2, </w:t>
      </w:r>
      <w:r>
        <w:rPr>
          <w:rFonts w:ascii="Times New Roman" w:eastAsia="Times New Roman" w:hAnsi="Times New Roman" w:cs="Times New Roman"/>
          <w:sz w:val="24"/>
          <w:szCs w:val="24"/>
        </w:rPr>
        <w:t xml:space="preserve">which is how phytoplankton forcing is implemented. Time series inputs drive additional processes (e.g. solar radiation and fisheries catch) and do not overwrite any existing variables. </w:t>
      </w:r>
    </w:p>
    <w:p w14:paraId="0000001E" w14:textId="0965BF43"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hindcast simulation runs from 1998 to 2018 with a 33-year spin up period. A repeated climatological year was generated using the mean day-of-year value from each forced variable’s source data. This climatological year was repeated annually from what would be 1964 until the annually-varying forcing data starts (1993 for physics and 1998 for phytoplankton). A climatology was used over repeating a single year from the forcing data to avoid outlier conditions in any particular year from creating an unreasonable equilibrium in biological groups.  This spin up duration is comparable to that used in other Atlantis models </w:t>
      </w:r>
      <w:r w:rsidR="009339A5">
        <w:rPr>
          <w:rFonts w:ascii="Times New Roman" w:eastAsia="Times New Roman" w:hAnsi="Times New Roman" w:cs="Times New Roman"/>
          <w:sz w:val="24"/>
          <w:szCs w:val="24"/>
        </w:rPr>
        <w:fldChar w:fldCharType="begin" w:fldLock="1"/>
      </w:r>
      <w:r w:rsidR="00721D0D">
        <w:rPr>
          <w:rFonts w:ascii="Times New Roman" w:eastAsia="Times New Roman" w:hAnsi="Times New Roman" w:cs="Times New Roman"/>
          <w:sz w:val="24"/>
          <w:szCs w:val="24"/>
        </w:rPr>
        <w:instrText>ADDIN CSL_CITATION {"citationItems":[{"id":"ITEM-1","itemData":{"DOI":"10.1371/journal.pone.0199168","ISBN":"1111111111","ISSN":"19326203","PMID":"30028849","abstract":"Achieving good environmental status in the Baltic Sea region requires decision support tools which are based on scientific knowledge across multiple disciplines. Such tools should integrate the complexity of the ecosystem and enable exploration of different natural and anthropogenic pressures such as climate change, eutrophication and fishing pressures in order to compare alternative management strategies. We present a new framework, with a Baltic implementation of the spatially-explicit end-to-end Atlantis ecosystem model linked to two external models, to explore the different pressures on the marine ecosystem. The HBM-ERGOM initializes the Atlantis model with high-resolution physical-chemical-biological and hydrodynamic information while the FISHRENT model analyses the fisheries economics of the output of commercial fish biomass for the Atlantis terminal projection year. The Baltic Atlantis model composes 29 subareas, 9 vertical layers and 30 biological functional groups. The balanced calibration provides realistic levels of biomass for, among others, known stock sizes of top predators and of key fish species. Furthermore, it gives realistic levels of phytoplankton biomass and shows reasonable diet compositions and geographical distribution patterns for the functional groups. By simulating several scenarios of nutrient load reductions on the ecosystem and testing sensitivity to different fishing pressures, we show that the model is sensitive to those changes and capable of evaluating the impacts on different trophic levels, fish stocks, and fisheries associated with changed benthic oxygen conditions. We conclude that the Baltic Atlantis forms an initial basis for strategic management evaluation suited for conducting medium to long term ecosystem assessments which are of importance for a number of pan-Baltic stakeholders in relation to anthropogenic pressures such as eutrophication, climate change and fishing pressure, as well as changed biological interactions between functional groups.","author":[{"dropping-particle":"","family":"Bossier","given":"Sieme","non-dropping-particle":"","parse-names":false,"suffix":""},{"dropping-particle":"","family":"Palacz","given":"Artur P.","non-dropping-particle":"","parse-names":false,"suffix":""},{"dropping-particle":"","family":"Nielsen","given":"J. Rasmus","non-dropping-particle":"","parse-names":false,"suffix":""},{"dropping-particle":"","family":"Christensen","given":"Asbjørn","non-dropping-particle":"","parse-names":false,"suffix":""},{"dropping-particle":"","family":"Hoff","given":"Ayoe","non-dropping-particle":"","parse-names":false,"suffix":""},{"dropping-particle":"","family":"Maar","given":"Marie","non-dropping-particle":"","parse-names":false,"suffix":""},{"dropping-particle":"","family":"Gislason","given":"Henrik","non-dropping-particle":"","parse-names":false,"suffix":""},{"dropping-particle":"","family":"Bastardie","given":"François","non-dropping-particle":"","parse-names":false,"suffix":""},{"dropping-particle":"","family":"Gorton","given":"Rebecca","non-dropping-particle":"","parse-names":false,"suffix":""},{"dropping-particle":"","family":"Fulton","given":"Elizabeth A.","non-dropping-particle":"","parse-names":false,"suffix":""}],"container-title":"PLoS ONE","id":"ITEM-1","issue":"7","issued":{"date-parts":[["2018"]]},"number-of-pages":"1-39","title":"The Baltic sea Atlantis: An integrated end-to-end modelling framework evaluating ecosystem-wide effects of human-induced pressures","type":"book","volume":"13"},"uris":["http://www.mendeley.com/documents/?uuid=501e575d-55a0-4069-beb9-02d232fb1fca"]}],"mendeley":{"formattedCitation":"(Bossier et al., 2018)","plainTextFormattedCitation":"(Bossier et al., 2018)","previouslyFormattedCitation":"(Bossier et al., 2018)"},"properties":{"noteIndex":0},"schema":"https://github.com/citation-style-language/schema/raw/master/csl-citation.json"}</w:instrText>
      </w:r>
      <w:r w:rsidR="009339A5">
        <w:rPr>
          <w:rFonts w:ascii="Times New Roman" w:eastAsia="Times New Roman" w:hAnsi="Times New Roman" w:cs="Times New Roman"/>
          <w:sz w:val="24"/>
          <w:szCs w:val="24"/>
        </w:rPr>
        <w:fldChar w:fldCharType="separate"/>
      </w:r>
      <w:r w:rsidR="009339A5" w:rsidRPr="009339A5">
        <w:rPr>
          <w:rFonts w:ascii="Times New Roman" w:eastAsia="Times New Roman" w:hAnsi="Times New Roman" w:cs="Times New Roman"/>
          <w:noProof/>
          <w:sz w:val="24"/>
          <w:szCs w:val="24"/>
        </w:rPr>
        <w:t>(Bossier et al., 2018)</w:t>
      </w:r>
      <w:r w:rsidR="009339A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 first post spin</w:t>
      </w:r>
      <w:r w:rsidR="009339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up year is defined by the first year (1998) where all forced variables are using their original </w:t>
      </w:r>
      <w:r>
        <w:rPr>
          <w:rFonts w:ascii="Times New Roman" w:eastAsia="Times New Roman" w:hAnsi="Times New Roman" w:cs="Times New Roman"/>
          <w:sz w:val="24"/>
          <w:szCs w:val="24"/>
        </w:rPr>
        <w:lastRenderedPageBreak/>
        <w:t xml:space="preserve">data source (i.e. not climatology). A spin up period in Atlantis allows biological processes to reach steady-state and for them to respond to the inter-annual variability in the forcing. </w:t>
      </w:r>
    </w:p>
    <w:p w14:paraId="0000001F"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Physical Forcing</w:t>
      </w:r>
    </w:p>
    <w:p w14:paraId="00000020" w14:textId="4E5DF05D"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2.2.1 Temperature and Salinity</w:t>
      </w:r>
    </w:p>
    <w:p w14:paraId="04DAF49C" w14:textId="328D6A68" w:rsidR="001C23A7" w:rsidRDefault="001C23A7">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Within the Atlantis framework there are several ways to influence functional group processes based on environmental conditions (particularly temperature and pH). Presently in NEUSv2, temperature influences growth rates, clearance rates, and mortality</w:t>
      </w:r>
      <w:r w:rsidR="002A3BD5">
        <w:rPr>
          <w:rFonts w:ascii="Times New Roman" w:eastAsia="Times New Roman" w:hAnsi="Times New Roman" w:cs="Times New Roman"/>
          <w:sz w:val="24"/>
          <w:szCs w:val="24"/>
        </w:rPr>
        <w:t xml:space="preserve"> of only invertebrates</w:t>
      </w:r>
      <w:r>
        <w:rPr>
          <w:rFonts w:ascii="Times New Roman" w:eastAsia="Times New Roman" w:hAnsi="Times New Roman" w:cs="Times New Roman"/>
          <w:sz w:val="24"/>
          <w:szCs w:val="24"/>
        </w:rPr>
        <w:t xml:space="preserve"> using a Q10</w:t>
      </w:r>
      <w:r w:rsidR="002A3BD5">
        <w:rPr>
          <w:rFonts w:ascii="Times New Roman" w:eastAsia="Times New Roman" w:hAnsi="Times New Roman" w:cs="Times New Roman"/>
          <w:sz w:val="24"/>
          <w:szCs w:val="24"/>
        </w:rPr>
        <w:t xml:space="preserve"> temperature coefficient. This functionality is planned to be incorporated and calibrated for HTLs in further updates. Sensitivity to salinity is not yet included for any functional groups.</w:t>
      </w:r>
    </w:p>
    <w:p w14:paraId="00000021" w14:textId="0A9A274D"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GLORYS12V1 has been used in the northeast US continental shelf for a variety of applications, including regional temperature trends (Bastille et al., 2021), marine heat waves</w:t>
      </w:r>
      <w:r w:rsidR="00721D0D">
        <w:rPr>
          <w:rFonts w:ascii="Times New Roman" w:eastAsia="Times New Roman" w:hAnsi="Times New Roman" w:cs="Times New Roman"/>
          <w:sz w:val="24"/>
          <w:szCs w:val="24"/>
        </w:rPr>
        <w:t xml:space="preserve"> </w:t>
      </w:r>
      <w:r w:rsidR="00721D0D">
        <w:rPr>
          <w:rFonts w:ascii="Times New Roman" w:eastAsia="Times New Roman" w:hAnsi="Times New Roman" w:cs="Times New Roman"/>
          <w:sz w:val="24"/>
          <w:szCs w:val="24"/>
        </w:rPr>
        <w:fldChar w:fldCharType="begin" w:fldLock="1"/>
      </w:r>
      <w:r w:rsidR="00721D0D">
        <w:rPr>
          <w:rFonts w:ascii="Times New Roman" w:eastAsia="Times New Roman" w:hAnsi="Times New Roman" w:cs="Times New Roman"/>
          <w:sz w:val="24"/>
          <w:szCs w:val="24"/>
        </w:rPr>
        <w:instrText>ADDIN CSL_CITATION {"citationItems":[{"id":"ITEM-1","itemData":{"DOI":"10.3389/fmars.2021.627970","ISSN":"2296-7745","abstract":"Marine heatwaves (MHWs) are increasing in duration and intensity at a global scale and are projected to continue to increase due to the anthropogenic warming of the climate. Because MHWs may have drastic impacts on fisheries and other marine goods and services, there is a growing interest in understanding the predictability and developing practical predictions of these events. A necessary step toward prediction is to develop a better understanding of the drivers and processes responsible for the development of MHWs. Prior research has shown that air–sea heat flux and ocean advection across sharp thermal gradients are common physical processes governing these anomalous events. In this study we apply various statistical analyses and employ the self-organizing map (SOM) technique to determine specifically which of the many candidate physical processes, informed by a theoretical mixed-layer heat budget, have the most pronounced effect on the onset and/or decline of MHWs on the Northwest Atlantic continental shelf. It was found that latent heat flux is the most common driver of the onset of MHWs. Mixed layer depth (MLD) also strongly modulates the onset of MHWs. During the decay of MHWs, atmospheric forcing does not explain the evolution of the MHWs well, suggesting that oceanic processes are important in the decay of MHWs. The SOM analysis revealed three primary synoptic scale patterns during MHWs: low-pressure cyclonic Autumn-Winter systems, high-pressure anti-cyclonic Spring-Summer blocking, and mild but long-lasting Summer blocking. Our results show that nearly half of past MHWs on the Northwest Atlantic shelf are initiated by positive heat flux anomaly into the ocean, but less than one fifth of MHWs decay due to this process, suggesting that oceanic processes, e.g., advection and mixing are the primary driver for the decay of most MHWs.","author":[{"dropping-particle":"","family":"Schlegel","given":"Robert W.","non-dropping-particle":"","parse-names":false,"suffix":""},{"dropping-particle":"","family":"Oliver","given":"Eric C. J.","non-dropping-particle":"","parse-names":false,"suffix":""},{"dropping-particle":"","family":"Chen","given":"Ke","non-dropping-particle":"","parse-names":false,"suffix":""}],"container-title":"Frontiers in Marine Science","id":"ITEM-1","issued":{"date-parts":[["2021","3","9"]]},"title":"Drivers of Marine Heatwaves in the Northwest Atlantic: The Role of Air–Sea Interaction During Onset and Decline","type":"article-journal","volume":"8"},"uris":["http://www.mendeley.com/documents/?uuid=2b457a49-94d3-4484-a8ae-b2bbe8e17160"]}],"mendeley":{"formattedCitation":"(Schlegel et al., 2021)","plainTextFormattedCitation":"(Schlegel et al., 2021)","previouslyFormattedCitation":"(Schlegel et al., 2021)"},"properties":{"noteIndex":0},"schema":"https://github.com/citation-style-language/schema/raw/master/csl-citation.json"}</w:instrText>
      </w:r>
      <w:r w:rsidR="00721D0D">
        <w:rPr>
          <w:rFonts w:ascii="Times New Roman" w:eastAsia="Times New Roman" w:hAnsi="Times New Roman" w:cs="Times New Roman"/>
          <w:sz w:val="24"/>
          <w:szCs w:val="24"/>
        </w:rPr>
        <w:fldChar w:fldCharType="separate"/>
      </w:r>
      <w:r w:rsidR="00721D0D" w:rsidRPr="00721D0D">
        <w:rPr>
          <w:rFonts w:ascii="Times New Roman" w:eastAsia="Times New Roman" w:hAnsi="Times New Roman" w:cs="Times New Roman"/>
          <w:noProof/>
          <w:sz w:val="24"/>
          <w:szCs w:val="24"/>
        </w:rPr>
        <w:t>(Schlegel et al., 2021)</w:t>
      </w:r>
      <w:r w:rsidR="00721D0D">
        <w:rPr>
          <w:rFonts w:ascii="Times New Roman" w:eastAsia="Times New Roman" w:hAnsi="Times New Roman" w:cs="Times New Roman"/>
          <w:sz w:val="24"/>
          <w:szCs w:val="24"/>
        </w:rPr>
        <w:fldChar w:fldCharType="end"/>
      </w:r>
      <w:r w:rsidR="00F170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bottom temperature forecasting</w:t>
      </w:r>
      <w:r w:rsidR="00F170DE">
        <w:rPr>
          <w:rFonts w:ascii="Times New Roman" w:eastAsia="Times New Roman" w:hAnsi="Times New Roman" w:cs="Times New Roman"/>
          <w:sz w:val="24"/>
          <w:szCs w:val="24"/>
        </w:rPr>
        <w:t xml:space="preserve"> </w:t>
      </w:r>
      <w:r w:rsidR="00F170DE">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10.1016/j.csr.2021.104611","ISSN":"02784343","author":[{"dropping-particle":"","family":"Cai","given":"Cassia","non-dropping-particle":"","parse-names":false,"suffix":""},{"dropping-particle":"","family":"Kwon","given":"Young-Oh","non-dropping-particle":"","parse-names":false,"suffix":""},{"dropping-particle":"","family":"Chen","given":"Zhuomin","non-dropping-particle":"","parse-names":false,"suffix":""},{"dropping-particle":"","family":"Fratantoni","given":"Paula","non-dropping-particle":"","parse-names":false,"suffix":""}],"container-title":"Continental Shelf Research","id":"ITEM-1","issued":{"date-parts":[["2021","12"]]},"page":"104611","title":"Mixed layer depth climatology over the northeast U.S. continental shelf (1993–2018)","type":"article-journal","volume":"231"},"uris":["http://www.mendeley.com/documents/?uuid=1a03458a-add4-44cf-8a94-181e16b718c7"]}],"mendeley":{"formattedCitation":"(Cai et al., 2021)","plainTextFormattedCitation":"(Cai et al., 2021)","previouslyFormattedCitation":"(Cai et al., 2021)"},"properties":{"noteIndex":0},"schema":"https://github.com/citation-style-language/schema/raw/master/csl-citation.json"}</w:instrText>
      </w:r>
      <w:r w:rsidR="00F170DE">
        <w:rPr>
          <w:rFonts w:ascii="Times New Roman" w:eastAsia="Times New Roman" w:hAnsi="Times New Roman" w:cs="Times New Roman"/>
          <w:sz w:val="24"/>
          <w:szCs w:val="24"/>
        </w:rPr>
        <w:fldChar w:fldCharType="separate"/>
      </w:r>
      <w:r w:rsidR="00F170DE" w:rsidRPr="00F170DE">
        <w:rPr>
          <w:rFonts w:ascii="Times New Roman" w:eastAsia="Times New Roman" w:hAnsi="Times New Roman" w:cs="Times New Roman"/>
          <w:noProof/>
          <w:sz w:val="24"/>
          <w:szCs w:val="24"/>
        </w:rPr>
        <w:t>(Cai et al., 2021)</w:t>
      </w:r>
      <w:r w:rsidR="00F170D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Daily temperature, salinity, and horizontal advection were obtained from GLORYS12V1 global ocean reanalysis </w:t>
      </w:r>
      <w:r w:rsidR="00721D0D">
        <w:rPr>
          <w:rFonts w:ascii="Times New Roman" w:eastAsia="Times New Roman" w:hAnsi="Times New Roman" w:cs="Times New Roman"/>
          <w:sz w:val="24"/>
          <w:szCs w:val="24"/>
        </w:rPr>
        <w:fldChar w:fldCharType="begin" w:fldLock="1"/>
      </w:r>
      <w:r w:rsidR="00721D0D">
        <w:rPr>
          <w:rFonts w:ascii="Times New Roman" w:eastAsia="Times New Roman" w:hAnsi="Times New Roman" w:cs="Times New Roman"/>
          <w:sz w:val="24"/>
          <w:szCs w:val="24"/>
        </w:rPr>
        <w:instrText>ADDIN CSL_CITATION {"citationItems":[{"id":"ITEM-1","itemData":{"author":[{"dropping-particle":"","family":"CMEMS","given":"","non-dropping-particle":"","parse-names":false,"suffix":""}],"id":"ITEM-1","issued":{"date-parts":[["2018"]]},"publisher":"E.U. Copernicus Marine Service Information","title":"GLORYS12V1 - Global Ocean Physical Reanalysis Product","type":"report"},"uris":["http://www.mendeley.com/documents/?uuid=92ba071f-e953-45d0-bad5-8ede7a8a6ee0"]}],"mendeley":{"formattedCitation":"(CMEMS, 2018)","plainTextFormattedCitation":"(CMEMS, 2018)","previouslyFormattedCitation":"(CMEMS, 2018)"},"properties":{"noteIndex":0},"schema":"https://github.com/citation-style-language/schema/raw/master/csl-citation.json"}</w:instrText>
      </w:r>
      <w:r w:rsidR="00721D0D">
        <w:rPr>
          <w:rFonts w:ascii="Times New Roman" w:eastAsia="Times New Roman" w:hAnsi="Times New Roman" w:cs="Times New Roman"/>
          <w:sz w:val="24"/>
          <w:szCs w:val="24"/>
        </w:rPr>
        <w:fldChar w:fldCharType="separate"/>
      </w:r>
      <w:r w:rsidR="00721D0D" w:rsidRPr="00721D0D">
        <w:rPr>
          <w:rFonts w:ascii="Times New Roman" w:eastAsia="Times New Roman" w:hAnsi="Times New Roman" w:cs="Times New Roman"/>
          <w:noProof/>
          <w:sz w:val="24"/>
          <w:szCs w:val="24"/>
        </w:rPr>
        <w:t>(CMEMS, 2018)</w:t>
      </w:r>
      <w:r w:rsidR="00721D0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This product has a gridded 8-km horizontal resolution, up to 50 fixed vertical depth bins, and extends from 1993 to 2018. A horizontal spatial mapping was used to assign the center point of each GLORYS12V1 grid cell to an Atlantis box. Within each GLORYS12V1 cell, depth bins were assigned a corresponding NEUSv2 depth layer. GLORYS12V1 depth bins extending deeper than corresponding NEUSv2 boxes were excluded.</w:t>
      </w:r>
    </w:p>
    <w:p w14:paraId="00000022" w14:textId="2C4793E2"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Atlantis box-layer combination, a weighted mean (by cell area) was taken for all GLORYS12V1 cells within </w:t>
      </w:r>
      <w:r w:rsidR="00F170DE">
        <w:rPr>
          <w:rFonts w:ascii="Times New Roman" w:eastAsia="Times New Roman" w:hAnsi="Times New Roman" w:cs="Times New Roman"/>
          <w:sz w:val="24"/>
          <w:szCs w:val="24"/>
        </w:rPr>
        <w:t>a given</w:t>
      </w:r>
      <w:r>
        <w:rPr>
          <w:rFonts w:ascii="Times New Roman" w:eastAsia="Times New Roman" w:hAnsi="Times New Roman" w:cs="Times New Roman"/>
          <w:sz w:val="24"/>
          <w:szCs w:val="24"/>
        </w:rPr>
        <w:t xml:space="preserve"> box (i.e. horizontal aggregation). Then, a weighted mean of all GLORYS12V1 layers corresponding to each NEUSv2 layer was calculated (i.e. vertical </w:t>
      </w:r>
      <w:r>
        <w:rPr>
          <w:rFonts w:ascii="Times New Roman" w:eastAsia="Times New Roman" w:hAnsi="Times New Roman" w:cs="Times New Roman"/>
          <w:sz w:val="24"/>
          <w:szCs w:val="24"/>
        </w:rPr>
        <w:lastRenderedPageBreak/>
        <w:t xml:space="preserve">aggregation), using the proportion that each GLORYS12V1 layer occupies a NEUSv2 layer as weights. The result was a single value per box-layer per day. </w:t>
      </w:r>
    </w:p>
    <w:p w14:paraId="00000023"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2.2.2 Horizontal Advection</w:t>
      </w:r>
      <w:r>
        <w:rPr>
          <w:rFonts w:ascii="Times New Roman" w:eastAsia="Times New Roman" w:hAnsi="Times New Roman" w:cs="Times New Roman"/>
          <w:sz w:val="24"/>
          <w:szCs w:val="24"/>
        </w:rPr>
        <w:t xml:space="preserve"> </w:t>
      </w:r>
    </w:p>
    <w:p w14:paraId="00000024"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Atlantis, horizontal transport acts orthogonally to the vertical plane between two boxes (i.e. faces). The NEUSv2 faces are defined as rhumb lines between two box vertices. For all GLORYS12V1 cells intersecting a NEUSv2 face, a mean east-west (</w:t>
      </w:r>
      <m:oMath>
        <m:r>
          <w:rPr>
            <w:rFonts w:ascii="Cambria Math" w:eastAsia="Cambria Math" w:hAnsi="Cambria Math" w:cs="Cambria Math"/>
            <w:sz w:val="24"/>
            <w:szCs w:val="24"/>
          </w:rPr>
          <m:t>u</m:t>
        </m:r>
      </m:oMath>
      <w:r>
        <w:rPr>
          <w:rFonts w:ascii="Times New Roman" w:eastAsia="Times New Roman" w:hAnsi="Times New Roman" w:cs="Times New Roman"/>
          <w:sz w:val="24"/>
          <w:szCs w:val="24"/>
        </w:rPr>
        <w:t>) and north-south (</w:t>
      </w:r>
      <m:oMath>
        <m:r>
          <w:rPr>
            <w:rFonts w:ascii="Cambria Math" w:eastAsia="Cambria Math" w:hAnsi="Cambria Math" w:cs="Cambria Math"/>
            <w:sz w:val="24"/>
            <w:szCs w:val="24"/>
          </w:rPr>
          <m:t>v</m:t>
        </m:r>
      </m:oMath>
      <w:r>
        <w:rPr>
          <w:rFonts w:ascii="Times New Roman" w:eastAsia="Times New Roman" w:hAnsi="Times New Roman" w:cs="Times New Roman"/>
          <w:sz w:val="24"/>
          <w:szCs w:val="24"/>
        </w:rPr>
        <w:t>) component of horizontal advection was computed at each GLORYS12V1 depth bin. Then, as above, GLORYS12V1 depth bins were mapped to NEUSv2 layers, and a weighted mean was used to aggregate vertically, ensuring a single flux per face, per day. For each GLORYS12V1 cell, the magnitude of the horizontal velocity (</w:t>
      </w:r>
      <m:oMath>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z</m:t>
            </m:r>
          </m:sub>
        </m:sSub>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 for a layer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was defined as:</w:t>
      </w:r>
    </w:p>
    <w:p w14:paraId="00000025" w14:textId="77777777" w:rsidR="00921C02" w:rsidRDefault="008E71F3">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z</m:t>
              </m:r>
            </m:sub>
          </m:sSub>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sSup>
                <m:sSupPr>
                  <m:ctrlPr>
                    <w:rPr>
                      <w:rFonts w:ascii="Cambria Math" w:eastAsia="Cambria Math" w:hAnsi="Cambria Math" w:cs="Cambria Math"/>
                      <w:sz w:val="24"/>
                      <w:szCs w:val="24"/>
                    </w:rPr>
                  </m:ctrlPr>
                </m:sSup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u</m:t>
                      </m:r>
                    </m:e>
                    <m:sub>
                      <m:r>
                        <w:rPr>
                          <w:rFonts w:ascii="Cambria Math" w:eastAsia="Cambria Math" w:hAnsi="Cambria Math" w:cs="Cambria Math"/>
                          <w:sz w:val="24"/>
                          <w:szCs w:val="24"/>
                        </w:rPr>
                        <m:t>z</m:t>
                      </m:r>
                    </m:sub>
                  </m:sSub>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z</m:t>
                      </m:r>
                    </m:sub>
                  </m:sSub>
                </m:e>
                <m:sup>
                  <m:r>
                    <w:rPr>
                      <w:rFonts w:ascii="Cambria Math" w:eastAsia="Cambria Math" w:hAnsi="Cambria Math" w:cs="Cambria Math"/>
                      <w:sz w:val="24"/>
                      <w:szCs w:val="24"/>
                    </w:rPr>
                    <m:t>2</m:t>
                  </m:r>
                </m:sup>
              </m:sSup>
            </m:e>
          </m:rad>
          <m:r>
            <w:rPr>
              <w:rFonts w:ascii="Cambria Math" w:eastAsia="Cambria Math" w:hAnsi="Cambria Math" w:cs="Cambria Math"/>
              <w:sz w:val="24"/>
              <w:szCs w:val="24"/>
            </w:rPr>
            <m:t xml:space="preserve"> </m:t>
          </m:r>
        </m:oMath>
      </m:oMathPara>
    </w:p>
    <w:p w14:paraId="00000026"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an associated flux angle (</w:t>
      </w:r>
      <m:oMath>
        <m:r>
          <w:rPr>
            <w:rFonts w:ascii="Cambria Math" w:hAnsi="Cambria Math"/>
          </w:rPr>
          <m:t>θ</m:t>
        </m:r>
      </m:oMath>
      <w:r>
        <w:rPr>
          <w:rFonts w:ascii="Times New Roman" w:eastAsia="Times New Roman" w:hAnsi="Times New Roman" w:cs="Times New Roman"/>
          <w:sz w:val="24"/>
          <w:szCs w:val="24"/>
        </w:rPr>
        <w:t>) defined as:</w:t>
      </w:r>
    </w:p>
    <w:p w14:paraId="00000027" w14:textId="77777777" w:rsidR="00921C02" w:rsidRDefault="00E7577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θ=</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tan</m:t>
              </m:r>
            </m:e>
            <m:sup>
              <m:r>
                <w:rPr>
                  <w:rFonts w:ascii="Cambria Math" w:eastAsia="Cambria Math" w:hAnsi="Cambria Math" w:cs="Cambria Math"/>
                  <w:sz w:val="24"/>
                  <w:szCs w:val="24"/>
                </w:rPr>
                <m:t>-1</m:t>
              </m:r>
            </m:sup>
          </m:sSup>
          <m:d>
            <m:dPr>
              <m:ctrlPr>
                <w:rPr>
                  <w:rFonts w:ascii="Cambria Math" w:eastAsia="Cambria Math" w:hAnsi="Cambria Math" w:cs="Cambria Math"/>
                  <w:sz w:val="24"/>
                  <w:szCs w:val="24"/>
                </w:rPr>
              </m:ctrlPr>
            </m:dPr>
            <m:e>
              <m:f>
                <m:fPr>
                  <m:ctrlPr>
                    <w:rPr>
                      <w:rFonts w:ascii="Cambria Math" w:eastAsia="Cambria Math" w:hAnsi="Cambria Math" w:cs="Cambria Math"/>
                      <w:sz w:val="24"/>
                      <w:szCs w:val="24"/>
                    </w:rPr>
                  </m:ctrlPr>
                </m:fPr>
                <m:num>
                  <m:r>
                    <w:rPr>
                      <w:rFonts w:ascii="Cambria Math" w:eastAsia="Cambria Math" w:hAnsi="Cambria Math" w:cs="Cambria Math"/>
                      <w:sz w:val="24"/>
                      <w:szCs w:val="24"/>
                    </w:rPr>
                    <m:t>v</m:t>
                  </m:r>
                </m:num>
                <m:den>
                  <m:r>
                    <w:rPr>
                      <w:rFonts w:ascii="Cambria Math" w:eastAsia="Cambria Math" w:hAnsi="Cambria Math" w:cs="Cambria Math"/>
                      <w:sz w:val="24"/>
                      <w:szCs w:val="24"/>
                    </w:rPr>
                    <m:t>u</m:t>
                  </m:r>
                </m:den>
              </m:f>
            </m:e>
          </m:d>
          <m:r>
            <w:rPr>
              <w:rFonts w:ascii="Cambria Math" w:eastAsia="Cambria Math" w:hAnsi="Cambria Math" w:cs="Cambria Math"/>
              <w:sz w:val="24"/>
              <w:szCs w:val="24"/>
            </w:rPr>
            <m:t xml:space="preserve"> </m:t>
          </m:r>
        </m:oMath>
      </m:oMathPara>
    </w:p>
    <w:p w14:paraId="00000028"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relative angle (</w:t>
      </w:r>
      <m:oMath>
        <m:r>
          <w:rPr>
            <w:rFonts w:ascii="Cambria Math" w:eastAsia="Cambria Math" w:hAnsi="Cambria Math" w:cs="Cambria Math"/>
            <w:sz w:val="24"/>
            <w:szCs w:val="24"/>
          </w:rPr>
          <m:t>ψ)</m:t>
        </m:r>
      </m:oMath>
      <w:r>
        <w:rPr>
          <w:rFonts w:ascii="Times New Roman" w:eastAsia="Times New Roman" w:hAnsi="Times New Roman" w:cs="Times New Roman"/>
          <w:sz w:val="24"/>
          <w:szCs w:val="24"/>
        </w:rPr>
        <w:t>between the face and the velocity vector was calculated as:</w:t>
      </w:r>
    </w:p>
    <w:p w14:paraId="00000029" w14:textId="77777777" w:rsidR="00921C02" w:rsidRDefault="00E7577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ψ=</m:t>
          </m:r>
          <m:sSup>
            <m:sSupPr>
              <m:ctrlPr>
                <w:rPr>
                  <w:rFonts w:ascii="Cambria Math" w:eastAsia="Cambria Math" w:hAnsi="Cambria Math" w:cs="Cambria Math"/>
                  <w:sz w:val="24"/>
                  <w:szCs w:val="24"/>
                  <w:vertAlign w:val="superscript"/>
                </w:rPr>
              </m:ctrlPr>
            </m:sSupPr>
            <m:e>
              <m:r>
                <w:rPr>
                  <w:rFonts w:ascii="Cambria Math" w:eastAsia="Cambria Math" w:hAnsi="Cambria Math" w:cs="Cambria Math"/>
                  <w:sz w:val="24"/>
                  <w:szCs w:val="24"/>
                  <w:vertAlign w:val="superscript"/>
                </w:rPr>
                <m:t>tan</m:t>
              </m:r>
            </m:e>
            <m:sup>
              <m:r>
                <w:rPr>
                  <w:rFonts w:ascii="Cambria Math" w:eastAsia="Cambria Math" w:hAnsi="Cambria Math" w:cs="Cambria Math"/>
                  <w:sz w:val="24"/>
                  <w:szCs w:val="24"/>
                  <w:vertAlign w:val="superscript"/>
                </w:rPr>
                <m:t>-1</m:t>
              </m:r>
            </m:sup>
          </m:sSup>
          <m:f>
            <m:fPr>
              <m:ctrlPr>
                <w:rPr>
                  <w:rFonts w:ascii="Cambria Math" w:eastAsia="Cambria Math" w:hAnsi="Cambria Math" w:cs="Cambria Math"/>
                  <w:sz w:val="24"/>
                  <w:szCs w:val="24"/>
                </w:rPr>
              </m:ctrlPr>
            </m:fPr>
            <m:num>
              <m:r>
                <w:rPr>
                  <w:rFonts w:ascii="Cambria Math" w:eastAsia="Cambria Math" w:hAnsi="Cambria Math" w:cs="Cambria Math"/>
                  <w:sz w:val="24"/>
                  <w:szCs w:val="24"/>
                </w:rPr>
                <m:t xml:space="preserve">sin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θ-ϕ</m:t>
                  </m:r>
                </m:e>
              </m:d>
              <m:r>
                <w:rPr>
                  <w:rFonts w:ascii="Cambria Math" w:eastAsia="Cambria Math" w:hAnsi="Cambria Math" w:cs="Cambria Math"/>
                  <w:sz w:val="24"/>
                  <w:szCs w:val="24"/>
                </w:rPr>
                <m:t xml:space="preserve"> </m:t>
              </m:r>
            </m:num>
            <m:den>
              <m:r>
                <w:rPr>
                  <w:rFonts w:ascii="Cambria Math" w:eastAsia="Cambria Math" w:hAnsi="Cambria Math" w:cs="Cambria Math"/>
                  <w:sz w:val="24"/>
                  <w:szCs w:val="24"/>
                </w:rPr>
                <m:t xml:space="preserve">cos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θ-ϕ</m:t>
                  </m:r>
                </m:e>
              </m:d>
              <m:r>
                <w:rPr>
                  <w:rFonts w:ascii="Cambria Math" w:eastAsia="Cambria Math" w:hAnsi="Cambria Math" w:cs="Cambria Math"/>
                  <w:sz w:val="24"/>
                  <w:szCs w:val="24"/>
                </w:rPr>
                <m:t xml:space="preserve"> </m:t>
              </m:r>
            </m:den>
          </m:f>
          <m:r>
            <w:rPr>
              <w:rFonts w:ascii="Cambria Math" w:eastAsia="Cambria Math" w:hAnsi="Cambria Math" w:cs="Cambria Math"/>
              <w:sz w:val="24"/>
              <w:szCs w:val="24"/>
            </w:rPr>
            <m:t xml:space="preserve">  </m:t>
          </m:r>
        </m:oMath>
      </m:oMathPara>
    </w:p>
    <w:p w14:paraId="0000002A"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ϕ</m:t>
        </m:r>
      </m:oMath>
      <w:r>
        <w:rPr>
          <w:rFonts w:ascii="Times New Roman" w:eastAsia="Times New Roman" w:hAnsi="Times New Roman" w:cs="Times New Roman"/>
          <w:sz w:val="24"/>
          <w:szCs w:val="24"/>
        </w:rPr>
        <w:t xml:space="preserve"> is the angle of the face. The cross-sectional area of the face (</w:t>
      </w:r>
      <m:oMath>
        <m:r>
          <w:rPr>
            <w:rFonts w:ascii="Cambria Math" w:eastAsia="Cambria Math" w:hAnsi="Cambria Math" w:cs="Cambria Math"/>
            <w:sz w:val="24"/>
            <w:szCs w:val="24"/>
          </w:rPr>
          <m:t>A</m:t>
        </m:r>
      </m:oMath>
      <w:r>
        <w:rPr>
          <w:rFonts w:ascii="Times New Roman" w:eastAsia="Times New Roman" w:hAnsi="Times New Roman" w:cs="Times New Roman"/>
          <w:sz w:val="24"/>
          <w:szCs w:val="24"/>
        </w:rPr>
        <w:t>) was calculated as</w:t>
      </w:r>
    </w:p>
    <w:p w14:paraId="0000002B" w14:textId="77777777" w:rsidR="00921C02" w:rsidRDefault="00E7577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A=LΔ z</m:t>
          </m:r>
        </m:oMath>
      </m:oMathPara>
    </w:p>
    <w:p w14:paraId="0000002C"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is the length of the face and </w:t>
      </w:r>
      <m:oMath>
        <m:r>
          <w:rPr>
            <w:rFonts w:ascii="Cambria Math" w:hAnsi="Cambria Math"/>
          </w:rPr>
          <m:t>Δ</m:t>
        </m:r>
      </m:oMath>
      <w:r>
        <w:rPr>
          <w:rFonts w:ascii="Times New Roman" w:eastAsia="Times New Roman" w:hAnsi="Times New Roman" w:cs="Times New Roman"/>
          <w:sz w:val="24"/>
          <w:szCs w:val="24"/>
        </w:rPr>
        <w:t>z is the depth of the NEUSv2 layer. Finally, the flux relative to each face (</w:t>
      </w:r>
      <m:oMath>
        <m:r>
          <w:rPr>
            <w:rFonts w:ascii="Cambria Math" w:eastAsia="Cambria Math" w:hAnsi="Cambria Math" w:cs="Cambria Math"/>
            <w:sz w:val="24"/>
            <w:szCs w:val="24"/>
          </w:rPr>
          <m:t>F)</m:t>
        </m:r>
      </m:oMath>
      <w:r>
        <w:rPr>
          <w:rFonts w:ascii="Times New Roman" w:eastAsia="Times New Roman" w:hAnsi="Times New Roman" w:cs="Times New Roman"/>
          <w:sz w:val="24"/>
          <w:szCs w:val="24"/>
        </w:rPr>
        <w:t xml:space="preserve"> was calculated as</w:t>
      </w:r>
    </w:p>
    <w:p w14:paraId="0000002D" w14:textId="77777777" w:rsidR="00921C02" w:rsidRDefault="00E7577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F= ±</m:t>
          </m:r>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 xml:space="preserve">cos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ψ+</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π</m:t>
                      </m:r>
                    </m:num>
                    <m:den>
                      <m:r>
                        <w:rPr>
                          <w:rFonts w:ascii="Cambria Math" w:eastAsia="Cambria Math" w:hAnsi="Cambria Math" w:cs="Cambria Math"/>
                          <w:sz w:val="24"/>
                          <w:szCs w:val="24"/>
                        </w:rPr>
                        <m:t>2</m:t>
                      </m:r>
                    </m:den>
                  </m:f>
                </m:e>
              </m:d>
              <m:r>
                <w:rPr>
                  <w:rFonts w:ascii="Cambria Math" w:eastAsia="Cambria Math" w:hAnsi="Cambria Math" w:cs="Cambria Math"/>
                  <w:sz w:val="24"/>
                  <w:szCs w:val="24"/>
                </w:rPr>
                <m:t xml:space="preserve"> </m:t>
              </m:r>
            </m:e>
          </m:d>
          <m:r>
            <w:rPr>
              <w:rFonts w:ascii="Cambria Math" w:eastAsia="Cambria Math" w:hAnsi="Cambria Math" w:cs="Cambria Math"/>
              <w:sz w:val="24"/>
              <w:szCs w:val="24"/>
            </w:rPr>
            <m:t xml:space="preserve"> A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z</m:t>
              </m:r>
            </m:sub>
          </m:sSub>
        </m:oMath>
      </m:oMathPara>
    </w:p>
    <w:p w14:paraId="0000002E" w14:textId="77777777" w:rsidR="00921C02" w:rsidRDefault="00E75778">
      <w:pPr>
        <w:rPr>
          <w:rFonts w:ascii="Cambria Math" w:eastAsia="Cambria Math" w:hAnsi="Cambria Math" w:cs="Cambria Math"/>
          <w:sz w:val="24"/>
          <w:szCs w:val="24"/>
        </w:rPr>
      </w:pPr>
      <w:r>
        <w:rPr>
          <w:rFonts w:ascii="Cambria Math" w:eastAsia="Cambria Math" w:hAnsi="Cambria Math" w:cs="Cambria Math"/>
          <w:sz w:val="24"/>
          <w:szCs w:val="24"/>
        </w:rPr>
        <w:t>where the sign is dependent on the user-defined directionality of each Atlantis face.</w:t>
      </w:r>
    </w:p>
    <w:p w14:paraId="0000002F" w14:textId="77777777"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2.2.3 Vertical Advection</w:t>
      </w:r>
    </w:p>
    <w:p w14:paraId="00000030" w14:textId="2085552E"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Atlantis requires vertical advection as part of its physical forcing routines. Since daily vertical advection is not provided by GLORYS12V1 output, vertical advection was obtained from NASA’s ECCOV4</w:t>
      </w:r>
      <w:r w:rsidR="00721D0D">
        <w:rPr>
          <w:rFonts w:ascii="Times New Roman" w:eastAsia="Times New Roman" w:hAnsi="Times New Roman" w:cs="Times New Roman"/>
          <w:sz w:val="24"/>
          <w:szCs w:val="24"/>
        </w:rPr>
        <w:t xml:space="preserve"> </w:t>
      </w:r>
      <w:r w:rsidR="00721D0D">
        <w:rPr>
          <w:rFonts w:ascii="Times New Roman" w:eastAsia="Times New Roman" w:hAnsi="Times New Roman" w:cs="Times New Roman"/>
          <w:sz w:val="24"/>
          <w:szCs w:val="24"/>
        </w:rPr>
        <w:fldChar w:fldCharType="begin" w:fldLock="1"/>
      </w:r>
      <w:r w:rsidR="00721D0D">
        <w:rPr>
          <w:rFonts w:ascii="Times New Roman" w:eastAsia="Times New Roman" w:hAnsi="Times New Roman" w:cs="Times New Roman"/>
          <w:sz w:val="24"/>
          <w:szCs w:val="24"/>
        </w:rPr>
        <w:instrText>ADDIN CSL_CITATION {"citationItems":[{"id":"ITEM-1","itemData":{"author":[{"dropping-particle":"","family":"ECCO Consortium","given":"","non-dropping-particle":"","parse-names":false,"suffix":""},{"dropping-particle":"","family":"Fukumori","given":"I.","non-dropping-particle":"","parse-names":false,"suffix":""},{"dropping-particle":"","family":"Wang","given":"O.","non-dropping-particle":"","parse-names":false,"suffix":""},{"dropping-particle":"","family":"Fenty","given":"I.","non-dropping-particle":"","parse-names":false,"suffix":""},{"dropping-particle":"","family":"Forget","given":"G.","non-dropping-particle":"","parse-names":false,"suffix":""},{"dropping-particle":"","family":"Heimback","given":"P.","non-dropping-particle":"","parse-names":false,"suffix":""},{"dropping-particle":"","family":"Ponte","given":"R. M.","non-dropping-particle":"","parse-names":false,"suffix":""}],"id":"ITEM-1","issued":{"date-parts":[["2015"]]},"title":"ECCO Central Estimate (/i Version 4 Release 4 /i)","type":"article"},"uris":["http://www.mendeley.com/documents/?uuid=cb0ddf10-4a9a-46c2-9a7d-a77d165a3607"]}],"mendeley":{"formattedCitation":"(ECCO Consortium et al., 2015)","manualFormatting":"(ECCO Consortium, 2015)","plainTextFormattedCitation":"(ECCO Consortium et al., 2015)","previouslyFormattedCitation":"(ECCO Consortium et al., 2015)"},"properties":{"noteIndex":0},"schema":"https://github.com/citation-style-language/schema/raw/master/csl-citation.json"}</w:instrText>
      </w:r>
      <w:r w:rsidR="00721D0D">
        <w:rPr>
          <w:rFonts w:ascii="Times New Roman" w:eastAsia="Times New Roman" w:hAnsi="Times New Roman" w:cs="Times New Roman"/>
          <w:sz w:val="24"/>
          <w:szCs w:val="24"/>
        </w:rPr>
        <w:fldChar w:fldCharType="separate"/>
      </w:r>
      <w:r w:rsidR="00721D0D">
        <w:rPr>
          <w:rFonts w:ascii="Times New Roman" w:eastAsia="Times New Roman" w:hAnsi="Times New Roman" w:cs="Times New Roman"/>
          <w:noProof/>
          <w:sz w:val="24"/>
          <w:szCs w:val="24"/>
        </w:rPr>
        <w:t>(ECCO Consortium</w:t>
      </w:r>
      <w:r w:rsidR="00721D0D" w:rsidRPr="00721D0D">
        <w:rPr>
          <w:rFonts w:ascii="Times New Roman" w:eastAsia="Times New Roman" w:hAnsi="Times New Roman" w:cs="Times New Roman"/>
          <w:noProof/>
          <w:sz w:val="24"/>
          <w:szCs w:val="24"/>
        </w:rPr>
        <w:t>, 2015)</w:t>
      </w:r>
      <w:r w:rsidR="00721D0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ECCOV4 has a similar horizontal resolution to NEUSv2 (1</w:t>
      </w:r>
      <m:oMath>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and provides vertical advection on a monthly interval. In general, Atlantis boxes possess uniform vertical advection throughout, so only seasonality and larger-scale spatial patterns are relevant. All NEUSv2 boxes were mapped to ECCOV4 cells using spatial overlap or if ECCOV4 cell center points lay within 25-km of a box edge. The same vertical assignment and aggregation methods used for GLORYS12V1 state variables were used. For each box-layer, a daily interpolation of vertical advection was generated from monthly values using a kernel regression smoother, a normal distribution kernel, and a bandwidth of 15 days. Horizontal and vertical advection arrays were then run through a separate Atlantis program, </w:t>
      </w:r>
      <w:proofErr w:type="spellStart"/>
      <w:r>
        <w:rPr>
          <w:rFonts w:ascii="Times New Roman" w:eastAsia="Times New Roman" w:hAnsi="Times New Roman" w:cs="Times New Roman"/>
          <w:sz w:val="24"/>
          <w:szCs w:val="24"/>
        </w:rPr>
        <w:t>Hydroconstruct</w:t>
      </w:r>
      <w:proofErr w:type="spellEnd"/>
      <w:r>
        <w:rPr>
          <w:rFonts w:ascii="Times New Roman" w:eastAsia="Times New Roman" w:hAnsi="Times New Roman" w:cs="Times New Roman"/>
          <w:sz w:val="24"/>
          <w:szCs w:val="24"/>
        </w:rPr>
        <w:t xml:space="preserve">. This program performs mass-balance and </w:t>
      </w:r>
      <w:proofErr w:type="spellStart"/>
      <w:r>
        <w:rPr>
          <w:rFonts w:ascii="Times New Roman" w:eastAsia="Times New Roman" w:hAnsi="Times New Roman" w:cs="Times New Roman"/>
          <w:sz w:val="24"/>
          <w:szCs w:val="24"/>
        </w:rPr>
        <w:t>hyperdiffusion</w:t>
      </w:r>
      <w:proofErr w:type="spellEnd"/>
      <w:r>
        <w:rPr>
          <w:rFonts w:ascii="Times New Roman" w:eastAsia="Times New Roman" w:hAnsi="Times New Roman" w:cs="Times New Roman"/>
          <w:sz w:val="24"/>
          <w:szCs w:val="24"/>
        </w:rPr>
        <w:t xml:space="preserve"> corrections on horizontal advection. It also translates box-level vertical velocities into actual box-layer exchanges and reconciles horizontal and vertical flows</w:t>
      </w:r>
      <w:r w:rsidR="00721D0D">
        <w:rPr>
          <w:rFonts w:ascii="Times New Roman" w:eastAsia="Times New Roman" w:hAnsi="Times New Roman" w:cs="Times New Roman"/>
          <w:sz w:val="24"/>
          <w:szCs w:val="24"/>
        </w:rPr>
        <w:t xml:space="preserve"> </w:t>
      </w:r>
      <w:r w:rsidR="00721D0D">
        <w:rPr>
          <w:rFonts w:ascii="Times New Roman" w:eastAsia="Times New Roman" w:hAnsi="Times New Roman" w:cs="Times New Roman"/>
          <w:sz w:val="24"/>
          <w:szCs w:val="24"/>
        </w:rPr>
        <w:fldChar w:fldCharType="begin" w:fldLock="1"/>
      </w:r>
      <w:r w:rsidR="00227D12">
        <w:rPr>
          <w:rFonts w:ascii="Times New Roman" w:eastAsia="Times New Roman" w:hAnsi="Times New Roman" w:cs="Times New Roman"/>
          <w:sz w:val="24"/>
          <w:szCs w:val="24"/>
        </w:rPr>
        <w:instrText>ADDIN CSL_CITATION {"citationItems":[{"id":"ITEM-1","itemData":{"author":[{"dropping-particle":"","family":"Audzijonyte","given":"Asta","non-dropping-particle":"","parse-names":false,"suffix":""},{"dropping-particle":"","family":"Gorton","given":"Rebecca","non-dropping-particle":"","parse-names":false,"suffix":""},{"dropping-particle":"","family":"Kaplan","given":"Isaac","non-dropping-particle":"","parse-names":false,"suffix":""},{"dropping-particle":"","family":"Fulton","given":"Elizabeth A.","non-dropping-particle":"","parse-names":false,"suffix":""}],"id":"ITEM-1","issued":{"date-parts":[["2017"]]},"title":"Atlantis User’s Guide Part I: General Overview, Physics and Ecology","type":"report"},"uris":["http://www.mendeley.com/documents/?uuid=039d90d6-2524-43cf-9b76-a423f2a409de"]}],"mendeley":{"formattedCitation":"(Audzijonyte et al., 2017)","plainTextFormattedCitation":"(Audzijonyte et al., 2017)","previouslyFormattedCitation":"(Audzijonyte et al., 2017)"},"properties":{"noteIndex":0},"schema":"https://github.com/citation-style-language/schema/raw/master/csl-citation.json"}</w:instrText>
      </w:r>
      <w:r w:rsidR="00721D0D">
        <w:rPr>
          <w:rFonts w:ascii="Times New Roman" w:eastAsia="Times New Roman" w:hAnsi="Times New Roman" w:cs="Times New Roman"/>
          <w:sz w:val="24"/>
          <w:szCs w:val="24"/>
        </w:rPr>
        <w:fldChar w:fldCharType="separate"/>
      </w:r>
      <w:r w:rsidR="00721D0D" w:rsidRPr="00721D0D">
        <w:rPr>
          <w:rFonts w:ascii="Times New Roman" w:eastAsia="Times New Roman" w:hAnsi="Times New Roman" w:cs="Times New Roman"/>
          <w:noProof/>
          <w:sz w:val="24"/>
          <w:szCs w:val="24"/>
        </w:rPr>
        <w:t>(Audzijonyte et al., 2017)</w:t>
      </w:r>
      <w:r w:rsidR="00721D0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00000031"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Biological Forcing</w:t>
      </w:r>
    </w:p>
    <w:p w14:paraId="00000032"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Atlantis possesses a primary producer sub-model that utilizes biological parameterization, physical forcing, trophic interactions, and biogeochemical processes to simulate phytoplankton growth and mortality. When using this sub-model, primary producer biomass is heavily influenced by parameter choice and requires extensive calibration. In reality, phytoplankton dynamics reflect small-scale processes which Atlantis cannot resolve with large boxes and global parameters. Given that the primary scope of NEUSv2 is simulating higher trophic levels on regional-scales, upscaling a higher resolution model to replicate large-scale patterns is </w:t>
      </w:r>
      <w:r>
        <w:rPr>
          <w:rFonts w:ascii="Times New Roman" w:eastAsia="Times New Roman" w:hAnsi="Times New Roman" w:cs="Times New Roman"/>
          <w:sz w:val="24"/>
          <w:szCs w:val="24"/>
        </w:rPr>
        <w:lastRenderedPageBreak/>
        <w:t xml:space="preserve">sufficient. Primary producer biomass establishes a baseline level of primary production, provides bottom-up controls on higher trophic levels, and drives seasonal patterns in zooplankton. These effects should create stability for the simulated food web, ensure a correct scale of system energy input, and allow for a unidirectional (bottom-up) calibration strategy. </w:t>
      </w:r>
    </w:p>
    <w:p w14:paraId="00000033" w14:textId="5ABD3C0C"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phytoplankton size-classes, derived from ocean color remote sensing, were mapped to NEUSv2’s phytoplankton functional groups (diatoms, dinoflagellates, and picophytoplankton). Daily ocean color data (1998-2018) were obtained from the European Space Agency’s Ocean Color Climate Change Initiative (OC-CCI) version 4.2</w:t>
      </w:r>
      <w:r w:rsidR="00227D12">
        <w:rPr>
          <w:rFonts w:ascii="Times New Roman" w:eastAsia="Times New Roman" w:hAnsi="Times New Roman" w:cs="Times New Roman"/>
          <w:sz w:val="24"/>
          <w:szCs w:val="24"/>
        </w:rPr>
        <w:t xml:space="preserve"> </w:t>
      </w:r>
      <w:r w:rsidR="00227D12">
        <w:rPr>
          <w:rFonts w:ascii="Times New Roman" w:eastAsia="Times New Roman" w:hAnsi="Times New Roman" w:cs="Times New Roman"/>
          <w:sz w:val="24"/>
          <w:szCs w:val="24"/>
        </w:rPr>
        <w:fldChar w:fldCharType="begin" w:fldLock="1"/>
      </w:r>
      <w:r w:rsidR="00227D12">
        <w:rPr>
          <w:rFonts w:ascii="Times New Roman" w:eastAsia="Times New Roman" w:hAnsi="Times New Roman" w:cs="Times New Roman"/>
          <w:sz w:val="24"/>
          <w:szCs w:val="24"/>
        </w:rPr>
        <w:instrText>ADDIN CSL_CITATION {"citationItems":[{"id":"ITEM-1","itemData":{"author":[{"dropping-particle":"","family":"Sathyendranath","given":"S","non-dropping-particle":"","parse-names":false,"suffix":""},{"dropping-particle":"","family":"Jackson","given":"T","non-dropping-particle":"","parse-names":false,"suffix":""},{"dropping-particle":"","family":"Brockmann","given":"C","non-dropping-particle":"","parse-names":false,"suffix":""},{"dropping-particle":"","family":"Brotas","given":"V","non-dropping-particle":"","parse-names":false,"suffix":""},{"dropping-particle":"","family":"Calton","given":"B","non-dropping-particle":"","parse-names":false,"suffix":""},{"dropping-particle":"","family":"Chuprin","given":"A","non-dropping-particle":"","parse-names":false,"suffix":""},{"dropping-particle":"","family":"Clements","given":"O","non-dropping-particle":"","parse-names":false,"suffix":""},{"dropping-particle":"","family":"Cipollini","given":"P","non-dropping-particle":"","parse-names":false,"suffix":""},{"dropping-particle":"","family":"Danne","given":"O","non-dropping-particle":"","parse-names":false,"suffix":""},{"dropping-particle":"","family":"Dingle","given":"J","non-dropping-particle":"","parse-names":false,"suffix":""},{"dropping-particle":"","family":"Donlon","given":"C","non-dropping-particle":"","parse-names":false,"suffix":""},{"dropping-particle":"","family":"Grant","given":"M","non-dropping-particle":"","parse-names":false,"suffix":""},{"dropping-particle":"","family":"Groom","given":"S","non-dropping-particle":"","parse-names":false,"suffix":""},{"dropping-particle":"","family":"Krasemann","given":"H","non-dropping-particle":"","parse-names":false,"suffix":""},{"dropping-particle":"","family":"Lavender","given":"S","non-dropping-particle":"","parse-names":false,"suffix":""},{"dropping-particle":"","family":"Mazeran","given":"C","non-dropping-particle":"","parse-names":false,"suffix":""},{"dropping-particle":"","family":"Mélin","given":"F","non-dropping-particle":"","parse-names":false,"suffix":""},{"dropping-particle":"","family":"Müller","given":"D","non-dropping-particle":"","parse-names":false,"suffix":""},{"dropping-particle":"","family":"Regner","given":"P","non-dropping-particle":"","parse-names":false,"suffix":""},{"dropping-particle":"","family":"Steinmetz","given":"F","non-dropping-particle":"","parse-names":false,"suffix":""},{"dropping-particle":"","family":"Steele","given":"C","non-dropping-particle":"","parse-names":false,"suffix":""},{"dropping-particle":"","family":"Swinton","given":"J","non-dropping-particle":"","parse-names":false,"suffix":""},{"dropping-particle":"","family":"Valente","given":"A","non-dropping-particle":"","parse-names":false,"suffix":""},{"dropping-particle":"","family":"Zühlke","given":"M","non-dropping-particle":"","parse-names":false,"suffix":""},{"dropping-particle":"","family":"Feldman","given":"G","non-dropping-particle":"","parse-names":false,"suffix":""},{"dropping-particle":"","family":"Franz","given":"B","non-dropping-particle":"","parse-names":false,"suffix":""},{"dropping-particle":"","family":"Frouin","given":"R","non-dropping-particle":"","parse-names":false,"suffix":""},{"dropping-particle":"","family":"Werdell","given":"J","non-dropping-particle":"","parse-names":false,"suffix":""},{"dropping-particle":"","family":"Platt","given":"T","non-dropping-particle":"","parse-names":false,"suffix":""}],"id":"ITEM-1","issued":{"date-parts":[["2020"]]},"publisher":"Center for Environmental Data Analysis","title":"ESA Ocean Colour Climate Change Initiative (Ocean Colour cci): Global chlorophyll-a data products gridded on a sinusoidal projection, Version 4.2","type":"article"},"uris":["http://www.mendeley.com/documents/?uuid=40102b06-5366-40ef-87c2-ab3e3aa6e5a4"]}],"mendeley":{"formattedCitation":"(Sathyendranath et al., 2020)","plainTextFormattedCitation":"(Sathyendranath et al., 2020)","previouslyFormattedCitation":"(Sathyendranath et al., 2020)"},"properties":{"noteIndex":0},"schema":"https://github.com/citation-style-language/schema/raw/master/csl-citation.json"}</w:instrText>
      </w:r>
      <w:r w:rsidR="00227D12">
        <w:rPr>
          <w:rFonts w:ascii="Times New Roman" w:eastAsia="Times New Roman" w:hAnsi="Times New Roman" w:cs="Times New Roman"/>
          <w:sz w:val="24"/>
          <w:szCs w:val="24"/>
        </w:rPr>
        <w:fldChar w:fldCharType="separate"/>
      </w:r>
      <w:r w:rsidR="00227D12" w:rsidRPr="00227D12">
        <w:rPr>
          <w:rFonts w:ascii="Times New Roman" w:eastAsia="Times New Roman" w:hAnsi="Times New Roman" w:cs="Times New Roman"/>
          <w:noProof/>
          <w:sz w:val="24"/>
          <w:szCs w:val="24"/>
        </w:rPr>
        <w:t>(Sathyendranath et al., 2020)</w:t>
      </w:r>
      <w:r w:rsidR="00227D1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which provides global estimates of chlorophyll-</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concentration at a 4-km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horizontal resolution </w:t>
      </w:r>
      <w:r w:rsidR="00227D12">
        <w:rPr>
          <w:rFonts w:ascii="Times New Roman" w:eastAsia="Times New Roman" w:hAnsi="Times New Roman" w:cs="Times New Roman"/>
          <w:sz w:val="24"/>
          <w:szCs w:val="24"/>
        </w:rPr>
        <w:fldChar w:fldCharType="begin" w:fldLock="1"/>
      </w:r>
      <w:r w:rsidR="00227D12">
        <w:rPr>
          <w:rFonts w:ascii="Times New Roman" w:eastAsia="Times New Roman" w:hAnsi="Times New Roman" w:cs="Times New Roman"/>
          <w:sz w:val="24"/>
          <w:szCs w:val="24"/>
        </w:rPr>
        <w:instrText>ADDIN CSL_CITATION {"citationItems":[{"id":"ITEM-1","itemData":{"DOI":"10.3390/s19194285","ISSN":"1424-8220","abstract":"Ocean colour is recognised as an Essential Climate Variable (ECV) by the Global Climate Observing System (GCOS); and spectrally-resolved water-leaving radiances (or remote-sensing reflectances) in the visible domain, and chlorophyll-a concentration are identified as required ECV products. Time series of the products at the global scale and at high spatial resolution, derived from ocean-colour data, are key to studying the dynamics of phytoplankton at seasonal and inter-annual scales; their role in marine biogeochemistry; the global carbon cycle; the modulation of how phytoplankton distribute solar-induced heat in the upper layers of the ocean; and the response of the marine ecosystem to climate variability and change. However, generating a long time series of these products from ocean-colour data is not a trivial task: algorithms that are best suited for climate studies have to be selected from a number that are available for atmospheric correction of the satellite signal and for retrieval of chlorophyll-a concentration; since satellites have a finite life span, data from multiple sensors have to be merged to create a single time series, and any uncorrected inter-sensor biases could introduce artefacts in the series, e.g., different sensors monitor radiances at different wavebands such that producing a consistent time series of reflectances is not straightforward. Another requirement is that the products have to be validated against in situ observations. Furthermore, the uncertainties in the products have to be quantified, ideally on a pixel-by-pixel basis, to facilitate applications and interpretations that are consistent with the quality of the data. This paper outlines an approach that was adopted for generating an ocean-colour time series for climate studies, using data from the MERIS (MEdium spectral Resolution Imaging Spectrometer) sensor of the European Space Agency; the SeaWiFS (Sea-viewing Wide-Field-of-view Sensor) and MODIS-Aqua (Moderate-resolution Imaging Spectroradiometer-Aqua) sensors from the National Aeronautics and Space Administration (USA); and VIIRS (Visible and Infrared Imaging Radiometer Suite) from the National Oceanic and Atmospheric Administration (USA). The time series now covers the period from late 1997 to end of 2018. To ensure that the products meet, as well as possible, the requirements of the user community, marine-ecosystem modellers, and remote-sensing scientists were consulted at the outset on their immediate and long…","author":[{"dropping-particle":"","family":"Sathyendranath","given":"Shubha","non-dropping-particle":"","parse-names":false,"suffix":""},{"dropping-particle":"","family":"Brewin","given":"Robert","non-dropping-particle":"","parse-names":false,"suffix":""},{"dropping-particle":"","family":"Brockmann","given":"Carsten","non-dropping-particle":"","parse-names":false,"suffix":""},{"dropping-particle":"","family":"Brotas","given":"Vanda","non-dropping-particle":"","parse-names":false,"suffix":""},{"dropping-particle":"","family":"Calton","given":"Ben","non-dropping-particle":"","parse-names":false,"suffix":""},{"dropping-particle":"","family":"Chuprin","given":"Andrei","non-dropping-particle":"","parse-names":false,"suffix":""},{"dropping-particle":"","family":"Cipollini","given":"Paolo","non-dropping-particle":"","parse-names":false,"suffix":""},{"dropping-particle":"","family":"Couto","given":"André","non-dropping-particle":"","parse-names":false,"suffix":""},{"dropping-particle":"","family":"Dingle","given":"James","non-dropping-particle":"","parse-names":false,"suffix":""},{"dropping-particle":"","family":"Doerffer","given":"Roland","non-dropping-particle":"","parse-names":false,"suffix":""},{"dropping-particle":"","family":"Donlon","given":"Craig","non-dropping-particle":"","parse-names":false,"suffix":""},{"dropping-particle":"","family":"Dowell","given":"Mark","non-dropping-particle":"","parse-names":false,"suffix":""},{"dropping-particle":"","family":"Farman","given":"Alex","non-dropping-particle":"","parse-names":false,"suffix":""},{"dropping-particle":"","family":"Grant","given":"Mike","non-dropping-particle":"","parse-names":false,"suffix":""},{"dropping-particle":"","family":"Groom","given":"Steve","non-dropping-particle":"","parse-names":false,"suffix":""},{"dropping-particle":"","family":"Horseman","given":"Andrew","non-dropping-particle":"","parse-names":false,"suffix":""},{"dropping-particle":"","family":"Jackson","given":"Thomas","non-dropping-particle":"","parse-names":false,"suffix":""},{"dropping-particle":"","family":"Krasemann","given":"Hajo","non-dropping-particle":"","parse-names":false,"suffix":""},{"dropping-particle":"","family":"Lavender","given":"Samantha","non-dropping-particle":"","parse-names":false,"suffix":""},{"dropping-particle":"","family":"Martinez-Vicente","given":"Victor","non-dropping-particle":"","parse-names":false,"suffix":""},{"dropping-particle":"","family":"Mazeran","given":"Constant","non-dropping-particle":"","parse-names":false,"suffix":""},{"dropping-particle":"","family":"Mélin","given":"Frédéric","non-dropping-particle":"","parse-names":false,"suffix":""},{"dropping-particle":"","family":"Moore","given":"Timothy","non-dropping-particle":"","parse-names":false,"suffix":""},{"dropping-particle":"","family":"Müller","given":"Dagmar","non-dropping-particle":"","parse-names":false,"suffix":""},{"dropping-particle":"","family":"Regner","given":"Peter","non-dropping-particle":"","parse-names":false,"suffix":""},{"dropping-particle":"","family":"Roy","given":"Shovonlal","non-dropping-particle":"","parse-names":false,"suffix":""},{"dropping-particle":"","family":"Steele","given":"Chris","non-dropping-particle":"","parse-names":false,"suffix":""},{"dropping-particle":"","family":"Steinmetz","given":"François","non-dropping-particle":"","parse-names":false,"suffix":""},{"dropping-particle":"","family":"Swinton","given":"John","non-dropping-particle":"","parse-names":false,"suffix":""},{"dropping-particle":"","family":"Taberner","given":"Malcolm","non-dropping-particle":"","parse-names":false,"suffix":""},{"dropping-particle":"","family":"Thompson","given":"Adam","non-dropping-particle":"","parse-names":false,"suffix":""},{"dropping-particle":"","family":"Valente","given":"André","non-dropping-particle":"","parse-names":false,"suffix":""},{"dropping-particle":"","family":"Zühlke","given":"Marco","non-dropping-particle":"","parse-names":false,"suffix":""},{"dropping-particle":"","family":"Brando","given":"Vittorio","non-dropping-particle":"","parse-names":false,"suffix":""},{"dropping-particle":"","family":"Feng","given":"Hui","non-dropping-particle":"","parse-names":false,"suffix":""},{"dropping-particle":"","family":"Feldman","given":"Gene","non-dropping-particle":"","parse-names":false,"suffix":""},{"dropping-particle":"","family":"Franz","given":"Bryan","non-dropping-particle":"","parse-names":false,"suffix":""},{"dropping-particle":"","family":"Frouin","given":"Robert","non-dropping-particle":"","parse-names":false,"suffix":""},{"dropping-particle":"","family":"Gould","given":"Richard","non-dropping-particle":"","parse-names":false,"suffix":""},{"dropping-particle":"","family":"Hooker","given":"Stanford","non-dropping-particle":"","parse-names":false,"suffix":""},{"dropping-particle":"","family":"Kahru","given":"Mati","non-dropping-particle":"","parse-names":false,"suffix":""},{"dropping-particle":"","family":"Kratzer","given":"Susanne","non-dropping-particle":"","parse-names":false,"suffix":""},{"dropping-particle":"","family":"Mitchell","given":"B.","non-dropping-particle":"","parse-names":false,"suffix":""},{"dropping-particle":"","family":"Muller-Karger","given":"Frank","non-dropping-particle":"","parse-names":false,"suffix":""},{"dropping-particle":"","family":"Sosik","given":"Heidi","non-dropping-particle":"","parse-names":false,"suffix":""},{"dropping-particle":"","family":"Voss","given":"Kenneth","non-dropping-particle":"","parse-names":false,"suffix":""},{"dropping-particle":"","family":"Werdell","given":"Jeremy","non-dropping-particle":"","parse-names":false,"suffix":""},{"dropping-particle":"","family":"Platt","given":"Trevor","non-dropping-particle":"","parse-names":false,"suffix":""}],"container-title":"Sensors","id":"ITEM-1","issue":"19","issued":{"date-parts":[["2019","10","3"]]},"page":"4285","title":"An Ocean-Colour Time Series for Use in Climate Studies: The Experience of the Ocean-Colour Climate Change Initiative (OC-CCI)","type":"article-journal","volume":"19"},"uris":["http://www.mendeley.com/documents/?uuid=f7815d0e-202b-4e66-975d-e6b35d16637f"]}],"mendeley":{"formattedCitation":"(Sathyendranath et al., 2019)","plainTextFormattedCitation":"(Sathyendranath et al., 2019)","previouslyFormattedCitation":"(Sathyendranath et al., 2019)"},"properties":{"noteIndex":0},"schema":"https://github.com/citation-style-language/schema/raw/master/csl-citation.json"}</w:instrText>
      </w:r>
      <w:r w:rsidR="00227D12">
        <w:rPr>
          <w:rFonts w:ascii="Times New Roman" w:eastAsia="Times New Roman" w:hAnsi="Times New Roman" w:cs="Times New Roman"/>
          <w:sz w:val="24"/>
          <w:szCs w:val="24"/>
        </w:rPr>
        <w:fldChar w:fldCharType="separate"/>
      </w:r>
      <w:r w:rsidR="00227D12" w:rsidRPr="00227D12">
        <w:rPr>
          <w:rFonts w:ascii="Times New Roman" w:eastAsia="Times New Roman" w:hAnsi="Times New Roman" w:cs="Times New Roman"/>
          <w:noProof/>
          <w:sz w:val="24"/>
          <w:szCs w:val="24"/>
        </w:rPr>
        <w:t>(Sathyendranath et al., 2019)</w:t>
      </w:r>
      <w:r w:rsidR="00227D1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Additional daily sea surface temperature (SST) data needed to estimate the phytoplankton size class include the 4-km nighttime NOAA Advanced Very High Resolution Radiometer (AVHRR) Pathfinder</w:t>
      </w:r>
      <w:r w:rsidR="00227D12">
        <w:rPr>
          <w:rFonts w:ascii="Times New Roman" w:eastAsia="Times New Roman" w:hAnsi="Times New Roman" w:cs="Times New Roman"/>
          <w:sz w:val="24"/>
          <w:szCs w:val="24"/>
        </w:rPr>
        <w:t xml:space="preserve"> </w:t>
      </w:r>
      <w:r w:rsidR="00227D12">
        <w:rPr>
          <w:rFonts w:ascii="Times New Roman" w:eastAsia="Times New Roman" w:hAnsi="Times New Roman" w:cs="Times New Roman"/>
          <w:sz w:val="24"/>
          <w:szCs w:val="24"/>
        </w:rPr>
        <w:fldChar w:fldCharType="begin" w:fldLock="1"/>
      </w:r>
      <w:r w:rsidR="00B32DBB">
        <w:rPr>
          <w:rFonts w:ascii="Times New Roman" w:eastAsia="Times New Roman" w:hAnsi="Times New Roman" w:cs="Times New Roman"/>
          <w:sz w:val="24"/>
          <w:szCs w:val="24"/>
        </w:rPr>
        <w:instrText>ADDIN CSL_CITATION {"citationItems":[{"id":"ITEM-1","itemData":{"id":"ITEM-1","issued":{"date-parts":[["2018"]]},"publisher":"NOAA National Centers for Environmental Information","title":"AVHRR Pathfinder Version 5.3 Level 3 Collated (L3c) Global 4km Sea Surface temperature for 1981-Present","type":"article"},"uris":["http://www.mendeley.com/documents/?uuid=2860c13d-b0ef-4896-87b0-1fa1083cbf82"]},{"id":"ITEM-2","itemData":{"DOI":"https://doi.org/10.1007/978-90-481-8681-5_16.","author":[{"dropping-particle":"","family":"Casey","given":"Kenneth S","non-dropping-particle":"","parse-names":false,"suffix":""},{"dropping-particle":"","family":"Tess","given":"Brandon B","non-dropping-particle":"","parse-names":false,"suffix":""},{"dropping-particle":"","family":"Cornillon","given":"Peter","non-dropping-particle":"","parse-names":false,"suffix":""},{"dropping-particle":"","family":"Evans","given":"Robert","non-dropping-particle":"","parse-names":false,"suffix":""}],"container-title":"Oceanography from Space: Revisisted","editor":[{"dropping-particle":"","family":"Barale","given":"Vittorio","non-dropping-particle":"","parse-names":false,"suffix":""},{"dropping-particle":"","family":"Gower","given":"J. F. R.","non-dropping-particle":"","parse-names":false,"suffix":""},{"dropping-particle":"","family":"Alberotanza","given":"L.","non-dropping-particle":"","parse-names":false,"suffix":""}],"id":"ITEM-2","issued":{"date-parts":[["2010"]]},"page":"273-87","publisher":"Dordrecht: Springer Netherlands","title":"The Past, Present, and Future of the AVHRR Pathfinder SST Program","type":"chapter"},"uris":["http://www.mendeley.com/documents/?uuid=d2f1cce5-034a-465a-a09d-c5e5227a9c0b"]}],"mendeley":{"formattedCitation":"(“AVHRR Pathfinder Version 5.3 Level 3 Collated (L3c) Global 4km Sea Surface temperature for 1981-Present,” 2018; Casey et al., 2010)","manualFormatting":"(“AVHRR Pathfinder Version 5.3, 2018; Casey et al., 2010)","plainTextFormattedCitation":"(“AVHRR Pathfinder Version 5.3 Level 3 Collated (L3c) Global 4km Sea Surface temperature for 1981-Present,” 2018; Casey et al., 2010)","previouslyFormattedCitation":"(“AVHRR Pathfinder Version 5.3 Level 3 Collated (L3c) Global 4km Sea Surface temperature for 1981-Present,” 2018; Casey et al., 2010)"},"properties":{"noteIndex":0},"schema":"https://github.com/citation-style-language/schema/raw/master/csl-citation.json"}</w:instrText>
      </w:r>
      <w:r w:rsidR="00227D12">
        <w:rPr>
          <w:rFonts w:ascii="Times New Roman" w:eastAsia="Times New Roman" w:hAnsi="Times New Roman" w:cs="Times New Roman"/>
          <w:sz w:val="24"/>
          <w:szCs w:val="24"/>
        </w:rPr>
        <w:fldChar w:fldCharType="separate"/>
      </w:r>
      <w:r w:rsidR="00227D12" w:rsidRPr="00227D12">
        <w:rPr>
          <w:rFonts w:ascii="Times New Roman" w:eastAsia="Times New Roman" w:hAnsi="Times New Roman" w:cs="Times New Roman"/>
          <w:noProof/>
          <w:sz w:val="24"/>
          <w:szCs w:val="24"/>
        </w:rPr>
        <w:t>(“AVHRR Pathfinder Version 5.3,</w:t>
      </w:r>
      <w:r w:rsidR="00227D12">
        <w:rPr>
          <w:rFonts w:ascii="Times New Roman" w:eastAsia="Times New Roman" w:hAnsi="Times New Roman" w:cs="Times New Roman"/>
          <w:noProof/>
          <w:sz w:val="24"/>
          <w:szCs w:val="24"/>
        </w:rPr>
        <w:t xml:space="preserve"> </w:t>
      </w:r>
      <w:r w:rsidR="00227D12" w:rsidRPr="00227D12">
        <w:rPr>
          <w:rFonts w:ascii="Times New Roman" w:eastAsia="Times New Roman" w:hAnsi="Times New Roman" w:cs="Times New Roman"/>
          <w:noProof/>
          <w:sz w:val="24"/>
          <w:szCs w:val="24"/>
        </w:rPr>
        <w:t>2018; Casey et al., 2010)</w:t>
      </w:r>
      <w:r w:rsidR="00227D1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the Group for High Resolution Sea Surface Temperature (GHRSST) Multiscale Ultrahigh Resolution (MUR, version 4.1) level 4 data </w:t>
      </w:r>
      <w:r w:rsidR="00B32DBB">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ADDIN CSL_CITATION {"citationItems":[{"id":"ITEM-1","itemData":{"DOI":"https://doi.org/10.1016/j.rse.2017.07.029","author":[{"dropping-particle":"","family":"Chin","given":"Toshio","non-dropping-particle":"","parse-names":false,"suffix":""},{"dropping-particle":"","family":"Vazquez-Cuervo","given":"J","non-dropping-particle":"","parse-names":false,"suffix":""},{"dropping-particle":"","family":"Armstrong","given":"E. M.","non-dropping-particle":"","parse-names":false,"suffix":""}],"container-title":"Remote Sensing of Environment","id":"ITEM-1","issued":{"date-parts":[["2017"]]},"page":"154-169","title":"A Multi-scale High Resolution Analysis of Global Sea Surface Temperature","type":"article-journal","volume":"200"},"uris":["http://www.mendeley.com/documents/?uuid=90823610-db24-4efd-a719-b17954a1f6c9"]},{"id":"ITEM-2","itemData":{"DOI":"https://doi.org/10.5067/GHGMR-4FJ04","author":[{"dropping-particle":"","family":"JPL MUR MEaSUREs","given":"","non-dropping-particle":"","parse-names":false,"suffix":""}],"id":"ITEM-2","issued":{"date-parts":[["2015"]]},"title":"GHRSST Level 4 MUR Global Foundation Sea Surface Temperature Analysis (V4.1)","type":"report"},"uris":["http://www.mendeley.com/documents/?uuid=b30f869e-e364-4c85-99e2-3a33cc8e7aa6"]}],"mendeley":{"formattedCitation":"(Chin et al., 2017; JPL MUR MEaSUREs, 2015)","plainTextFormattedCitation":"(Chin et al., 2017; JPL MUR MEaSUREs, 2015)","previouslyFormattedCitation":"(Chin et al., 2017; JPL MUR MEaSUREs, 2015)"},"properties":{"noteIndex":0},"schema":"https://github.com/citation-style-language/schema/raw/master/csl-citation.json"}</w:instrText>
      </w:r>
      <w:r w:rsidR="00B32DBB">
        <w:rPr>
          <w:rFonts w:ascii="Times New Roman" w:eastAsia="Times New Roman" w:hAnsi="Times New Roman" w:cs="Times New Roman"/>
          <w:sz w:val="24"/>
          <w:szCs w:val="24"/>
        </w:rPr>
        <w:fldChar w:fldCharType="separate"/>
      </w:r>
      <w:r w:rsidR="00B32DBB" w:rsidRPr="00B32DBB">
        <w:rPr>
          <w:rFonts w:ascii="Times New Roman" w:eastAsia="Times New Roman" w:hAnsi="Times New Roman" w:cs="Times New Roman"/>
          <w:noProof/>
          <w:sz w:val="24"/>
          <w:szCs w:val="24"/>
        </w:rPr>
        <w:t>(Chin et al., 2017; JPL MUR MEaSUREs, 2015)</w:t>
      </w:r>
      <w:r w:rsidR="00B32D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AVHRR Pathfinder data are used as the SST source until 2002 and MUR in subsequent years. Comparisons to </w:t>
      </w:r>
      <w:r>
        <w:rPr>
          <w:rFonts w:ascii="Times New Roman" w:eastAsia="Times New Roman" w:hAnsi="Times New Roman" w:cs="Times New Roman"/>
          <w:i/>
          <w:sz w:val="24"/>
          <w:szCs w:val="24"/>
        </w:rPr>
        <w:t>in situ</w:t>
      </w:r>
      <w:r>
        <w:rPr>
          <w:rFonts w:ascii="Times New Roman" w:eastAsia="Times New Roman" w:hAnsi="Times New Roman" w:cs="Times New Roman"/>
          <w:sz w:val="24"/>
          <w:szCs w:val="24"/>
        </w:rPr>
        <w:t xml:space="preserve"> measurements show a relatively low bias in the Turner et al. size class estimates with a bias of 0.04 and 0.08 mg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for micro- and combined pico- and nano-phytoplankton, respectively</w:t>
      </w:r>
      <w:r w:rsidR="00706B98">
        <w:rPr>
          <w:rFonts w:ascii="Times New Roman" w:eastAsia="Times New Roman" w:hAnsi="Times New Roman" w:cs="Times New Roman"/>
          <w:sz w:val="24"/>
          <w:szCs w:val="24"/>
        </w:rPr>
        <w:t xml:space="preserve"> </w:t>
      </w:r>
      <w:r w:rsidR="00706B98">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ADDIN CSL_CITATION {"citationItems":[{"id":"ITEM-1","itemData":{"DOI":"10.1016/j.rse.2021.112729","ISSN":"00344257","author":[{"dropping-particle":"","family":"Turner","given":"Kyle J.","non-dropping-particle":"","parse-names":false,"suffix":""},{"dropping-particle":"","family":"Mouw","given":"Colleen B.","non-dropping-particle":"","parse-names":false,"suffix":""},{"dropping-particle":"","family":"Hyde","given":"Kimberly J.W.","non-dropping-particle":"","parse-names":false,"suffix":""},{"dropping-particle":"","family":"Morse","given":"Ryan","non-dropping-particle":"","parse-names":false,"suffix":""},{"dropping-particle":"","family":"Ciochetto","given":"Audrey B.","non-dropping-particle":"","parse-names":false,"suffix":""}],"container-title":"Remote Sensing of Environment","id":"ITEM-1","issued":{"date-parts":[["2021","12"]]},"page":"112729","title":"Optimization and assessment of phytoplankton size class algorithms for ocean color data on the Northeast U.S. continental shelf","type":"article-journal","volume":"267"},"uris":["http://www.mendeley.com/documents/?uuid=60c05437-0a79-442b-9dd6-34e160927d23"]}],"mendeley":{"formattedCitation":"(Turner et al., 2021)","plainTextFormattedCitation":"(Turner et al., 2021)","previouslyFormattedCitation":"(Turner et al., 2021)"},"properties":{"noteIndex":0},"schema":"https://github.com/citation-style-language/schema/raw/master/csl-citation.json"}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(Turner et al., 2021)</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0000034" w14:textId="35CB90C8"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uses the regionally tuned abundance-based phytoplankton size class model to estimate the amount of chlorophyll-a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sidR="00706B98">
        <w:rPr>
          <w:rFonts w:ascii="Times New Roman" w:eastAsia="Times New Roman" w:hAnsi="Times New Roman" w:cs="Times New Roman"/>
          <w:sz w:val="24"/>
          <w:szCs w:val="24"/>
        </w:rPr>
        <w:t>) associated with the micro- (</w:t>
      </w:r>
      <w:r>
        <w:rPr>
          <w:rFonts w:ascii="Times New Roman" w:eastAsia="Times New Roman" w:hAnsi="Times New Roman" w:cs="Times New Roman"/>
          <w:sz w:val="24"/>
          <w:szCs w:val="24"/>
        </w:rPr>
        <w:t xml:space="preserve">&gt;20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nano- (2-20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 and picophytoplankton ( &lt;2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size classes</w:t>
      </w:r>
      <w:r w:rsidR="00706B98">
        <w:rPr>
          <w:rFonts w:ascii="Times New Roman" w:eastAsia="Times New Roman" w:hAnsi="Times New Roman" w:cs="Times New Roman"/>
          <w:sz w:val="24"/>
          <w:szCs w:val="24"/>
        </w:rPr>
        <w:t xml:space="preserve"> </w:t>
      </w:r>
      <w:r w:rsidR="00706B98">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ADDIN CSL_CITATION {"citationItems":[{"id":"ITEM-1","itemData":{"DOI":"10.1016/j.rse.2021.112729","ISSN":"00344257","author":[{"dropping-particle":"","family":"Turner","given":"Kyle J.","non-dropping-particle":"","parse-names":false,"suffix":""},{"dropping-particle":"","family":"Mouw","given":"Colleen B.","non-dropping-particle":"","parse-names":false,"suffix":""},{"dropping-particle":"","family":"Hyde","given":"Kimberly J.W.","non-dropping-particle":"","parse-names":false,"suffix":""},{"dropping-particle":"","family":"Morse","given":"Ryan","non-dropping-particle":"","parse-names":false,"suffix":""},{"dropping-particle":"","family":"Ciochetto","given":"Audrey B.","non-dropping-particle":"","parse-names":false,"suffix":""}],"container-title":"Remote Sensing of Environment","id":"ITEM-1","issued":{"date-parts":[["2021","12"]]},"page":"112729","title":"Optimization and assessment of phytoplankton size class algorithms for ocean color data on the Northeast U.S. continental shelf","type":"article-journal","volume":"267"},"uris":["http://www.mendeley.com/documents/?uuid=60c05437-0a79-442b-9dd6-34e160927d23"]}],"mendeley":{"formattedCitation":"(Turner et al., 2021)","plainTextFormattedCitation":"(Turner et al., 2021)","previouslyFormattedCitation":"(Turner et al., 2021)"},"properties":{"noteIndex":0},"schema":"https://github.com/citation-style-language/schema/raw/master/csl-citation.json"}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(Turner et al., 2021)</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 8-day moving average was used to reduce data gaps caused by cloud cover, after which each box had only 7 to 14 days of missing data per year on average. Then a cubic spline function was used to temporally </w:t>
      </w:r>
      <w:r>
        <w:rPr>
          <w:rFonts w:ascii="Times New Roman" w:eastAsia="Times New Roman" w:hAnsi="Times New Roman" w:cs="Times New Roman"/>
          <w:sz w:val="24"/>
          <w:szCs w:val="24"/>
        </w:rPr>
        <w:lastRenderedPageBreak/>
        <w:t>interpolate time series within each box. At each time step the median of all pixels within each NEUSv2 box was used for each phytoplankton variable. Since NEUSv2 boxes are meant to represent typical processes within broad regions, the median was chosen specifically to avoid the overrepresentation of dynamics of small portions of a box (i.e. preventing high local primary production from extending across the entire region).</w:t>
      </w:r>
    </w:p>
    <w:p w14:paraId="00000035" w14:textId="169B15D2"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phytoplankton size class data are a near-surface two-dimensional product that provides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in each cell aggregated over the euphotic zone, whereas NEUSv2 can simulate phytoplankton in each of the vertical layers. The euphotic depth deri</w:t>
      </w:r>
      <w:r w:rsidR="00706B98">
        <w:rPr>
          <w:rFonts w:ascii="Times New Roman" w:eastAsia="Times New Roman" w:hAnsi="Times New Roman" w:cs="Times New Roman"/>
          <w:sz w:val="24"/>
          <w:szCs w:val="24"/>
        </w:rPr>
        <w:t xml:space="preserve">ved from the Morel and Berthon </w:t>
      </w:r>
      <w:r w:rsidR="00706B98">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ADDIN CSL_CITATION {"citationItems":[{"id":"ITEM-1","itemData":{"DOI":"10.4319/lo.1989.34.8.1545","ISSN":"00243590","author":[{"dropping-particle":"","family":"Morel","given":"André","non-dropping-particle":"","parse-names":false,"suffix":""},{"dropping-particle":"","family":"Berthon","given":"Jean-François","non-dropping-particle":"","parse-names":false,"suffix":""}],"container-title":"Limnology and Oceanography","id":"ITEM-1","issue":"8","issued":{"date-parts":[["1989","12"]]},"page":"1545-1562","title":"Surface pigments, algal biomass profiles, and potential production of the euphotic layer: Relationships reinvestigated in view of remote-sensing applications","type":"article-journal","volume":"34"},"uris":["http://www.mendeley.com/documents/?uuid=f8e5e018-560c-4c82-b2d1-038d1a748d21"]}],"mendeley":{"formattedCitation":"(Morel and Berthon, 1989)","manualFormatting":"(1989)","plainTextFormattedCitation":"(Morel and Berthon, 1989)","previouslyFormattedCitation":"(Morel and Berthon, 1989)"},"properties":{"noteIndex":0},"schema":"https://github.com/citation-style-language/schema/raw/master/csl-citation.json"}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(1989)</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model showed that the median daily euphotic depth across all NEUSv2 boxes was 41.2 m. Thus all forced phytoplankton biomass was assigned to the fixed-depth surface NEUSv2 layer (0-50m). </w:t>
      </w:r>
    </w:p>
    <w:p w14:paraId="00000036" w14:textId="39240475"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was necessary to transform the Turner et al (2021) size class estimates into NEUSv2’s predetermined phytoplankton functional groups. The Turner algorithm’s </w:t>
      </w:r>
      <w:proofErr w:type="spellStart"/>
      <w:r>
        <w:rPr>
          <w:rFonts w:ascii="Times New Roman" w:eastAsia="Times New Roman" w:hAnsi="Times New Roman" w:cs="Times New Roman"/>
          <w:sz w:val="24"/>
          <w:szCs w:val="24"/>
        </w:rPr>
        <w:t>microphytoplankton</w:t>
      </w:r>
      <w:proofErr w:type="spellEnd"/>
      <w:r>
        <w:rPr>
          <w:rFonts w:ascii="Times New Roman" w:eastAsia="Times New Roman" w:hAnsi="Times New Roman" w:cs="Times New Roman"/>
          <w:sz w:val="24"/>
          <w:szCs w:val="24"/>
        </w:rPr>
        <w:t xml:space="preserve"> was assumed to be the combined diatoms and dinoflagellates. To differentiate these functional groups, we estimated the diatom fraction from the global</w:t>
      </w:r>
      <w:r w:rsidR="00706B98">
        <w:rPr>
          <w:rFonts w:ascii="Times New Roman" w:eastAsia="Times New Roman" w:hAnsi="Times New Roman" w:cs="Times New Roman"/>
          <w:sz w:val="24"/>
          <w:szCs w:val="24"/>
        </w:rPr>
        <w:t xml:space="preserve"> Hirata et al. </w:t>
      </w:r>
      <w:r w:rsidR="00706B98">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 xml:space="preserve">ADDIN CSL_CITATION {"citationItems":[{"id":"ITEM-1","itemData":{"DOI":"10.5194/bg-8-311-2011","ISSN":"17264170","abstract":"Error-quantified, synoptic-scale relationships between chlorophyll-a (Chl-a) and phytoplankton pigment groups at the sea surface are presented. A total of ten pigment groups were considered to represent three Phytoplankton Size Classes (PSCs, micro-, nano- and picoplankton) and seven Phytoplankton Functional Types (PFTs, i.e. diatoms, dinoflagellates, green algae, prymnesiophytes (haptophytes), pico-eukaryotes, prokaryotes and Prochlorococcus sp.). The observed relationships between Chl-a and PSCs/PFTs were well-defined at the global scale to show that a community shift of phytoplankton at the basin and global scales is reflected by a change in Chl-a of the total community. Thus, Chl-a of the total community can be used as an index of not only phytoplankton biomass but also of their community structure. Within these relationships, we also found non-monotonic variations with Chl-a for certain pico-sized phytoplankton (pico-eukaryotes, Prokaryotes and Prochlorococcus sp.) and nano-sized phytoplankton (Green algae, prymnesiophytes). The relationships were quantified with a least-square fitting approach in order to enable an estimation of the PFTs from Chl-a where PFTs are expressed as a percentage of the total Chl-a. The estimated uncertainty of the relationships depends on both PFT and Chl-a concentration. Maximum uncertainty of 31.8% was found for diatoms at Chl-a Combining double low line 0.49 mg mg-3. However, the mean uncertainty of the relationships over all PFTs was 5.9% over the entire Chl-a range observed in situ (0.02 &lt; Chl-a &lt; 4.26 mg m-3). The relationships were applied to SeaWiFS satellite Chl-a data from 1998 to 2009 to show the global climatological fields of the surface distribution of PFTs. Results show that microplankton are present in the mid and high latitudes, constituting only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10.9% of the entire phytoplankton community in the mean field for 1998-2009, in which diatoms explain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7.5%. Nanoplankton are ubiquitous throughout the global surface oceans, except the subtropical gyres, constituting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45.5%, of which prymnesiophytes (haptophytes) are the major group explaining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31.7% while green algae contribute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13.9%. Picoplankton are dominant in the subtropical gyres, but constitute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43.6% globally, of which prokaryotes are the major group explaining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26.5% (Prochlorococcus sp. explaining 22.8%), while pico-eukaryotes explain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17.2% and are relatively abundant in the South Pacific. These results may be of use to evaluate global marine ecosy…","author":[{"dropping-particle":"","family":"Hirata","given":"T.","non-dropping-particle":"","parse-names":false,"suffix":""},{"dropping-particle":"","family":"Hardman-Mountford","given":"N. J.","non-dropping-particle":"","parse-names":false,"suffix":""},{"dropping-particle":"","family":"Brewin","given":"R. J.W.","non-dropping-particle":"","parse-names":false,"suffix":""},{"dropping-particle":"","family":"Aiken","given":"J.","non-dropping-particle":"","parse-names":false,"suffix":""},{"dropping-particle":"","family":"Barlow","given":"R.","non-dropping-particle":"","parse-names":false,"suffix":""},{"dropping-particle":"","family":"Suzuki","given":"K.","non-dropping-particle":"","parse-names":false,"suffix":""},{"dropping-particle":"","family":"Isada","given":"T.","non-dropping-particle":"","parse-names":false,"suffix":""},{"dropping-particle":"","family":"Howell","given":"E.","non-dropping-particle":"","parse-names":false,"suffix":""},{"dropping-particle":"","family":"Hashioka","given":"T.","non-dropping-particle":"","parse-names":false,"suffix":""},{"dropping-particle":"","family":"Noguchi-Aita","given":"M.","non-dropping-particle":"","parse-names":false,"suffix":""},{"dropping-particle":"","family":"Yamanaka","given":"Y.","non-dropping-particle":"","parse-names":false,"suffix":""}],"container-title":"Biogeosciences","id":"ITEM-1","issue":"2","issued":{"date-parts":[["2011"]]},"page":"311-327","title":"Synoptic relationships between surface Chlorophyll-&lt;i&gt;a&lt;/i&gt; and diagnostic pigments specific to phytoplankton functional types","type":"article-journal","volume":"8"},"uris":["http://www.mendeley.com/documents/?uuid=28547781-6982-4aac-a41d-a45af48b68ee"]}],"mendeley":{"formattedCitation":"(Hirata et al., 2011)","manualFormatting":"(2011)","plainTextFormattedCitation":"(Hirata et al., 2011)","previouslyFormattedCitation":"(Hirata et al., 2011)"},"properties":{"noteIndex":0},"schema":"https://github.com/citation-style-language/schema/raw/master/csl-citation.json"}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(2011)</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phytoplankton functional type model derived from the same OC-CCI data as the Turner et al. (2021) data. The remainder of the large phytoplankton size class were assigned to dinoflagellates. This proportion was calculated as a day-of-year median from 1998 to 2019 and applied across all years. Diatom proportions differed by box as well as seasonally with a mean of 0.89 ± 0.07 SD. The sum of the Turner et al. (2021) nano- and picophytoplankton were assigned to the NEUSv2 picophytoplankton functional group. This “picophytoplankton” group in NEUSv2 is actually a “small” phytoplankton group distinguished primarily by their smaller size, slower sinking rate, and higher consumption by microzooplankton. The NEUSv2 chlorophyll to nitrogen conversion </w:t>
      </w:r>
      <w:sdt>
        <w:sdtPr>
          <w:tag w:val="goog_rdk_10"/>
          <w:id w:val="-156611020"/>
        </w:sdtPr>
        <w:sdtEndPr/>
        <w:sdtContent/>
      </w:sdt>
      <w:sdt>
        <w:sdtPr>
          <w:tag w:val="goog_rdk_11"/>
          <w:id w:val="-2000113823"/>
        </w:sdtPr>
        <w:sdtEndPr/>
        <w:sdtContent/>
      </w:sdt>
      <w:r>
        <w:rPr>
          <w:rFonts w:ascii="Times New Roman" w:eastAsia="Times New Roman" w:hAnsi="Times New Roman" w:cs="Times New Roman"/>
          <w:sz w:val="24"/>
          <w:szCs w:val="24"/>
        </w:rPr>
        <w:t xml:space="preserve">factor of 7 was used to </w:t>
      </w:r>
      <w:r>
        <w:rPr>
          <w:rFonts w:ascii="Times New Roman" w:eastAsia="Times New Roman" w:hAnsi="Times New Roman" w:cs="Times New Roman"/>
          <w:sz w:val="24"/>
          <w:szCs w:val="24"/>
        </w:rPr>
        <w:lastRenderedPageBreak/>
        <w:t>convert the chlorophyll units from mg/m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to the required units of mg N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and was derived from a </w:t>
      </w:r>
      <w:proofErr w:type="spellStart"/>
      <w:r>
        <w:rPr>
          <w:rFonts w:ascii="Times New Roman" w:eastAsia="Times New Roman" w:hAnsi="Times New Roman" w:cs="Times New Roman"/>
          <w:sz w:val="24"/>
          <w:szCs w:val="24"/>
        </w:rPr>
        <w:t>Chl-</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:Carbon</w:t>
      </w:r>
      <w:proofErr w:type="spellEnd"/>
      <w:r>
        <w:rPr>
          <w:rFonts w:ascii="Times New Roman" w:eastAsia="Times New Roman" w:hAnsi="Times New Roman" w:cs="Times New Roman"/>
          <w:sz w:val="24"/>
          <w:szCs w:val="24"/>
        </w:rPr>
        <w:t xml:space="preserve"> range of 27-67</w:t>
      </w:r>
      <w:r w:rsidR="00706B98">
        <w:rPr>
          <w:rFonts w:ascii="Times New Roman" w:eastAsia="Times New Roman" w:hAnsi="Times New Roman" w:cs="Times New Roman"/>
          <w:sz w:val="24"/>
          <w:szCs w:val="24"/>
        </w:rPr>
        <w:t xml:space="preserve"> </w:t>
      </w:r>
      <w:r w:rsidR="00706B98">
        <w:rPr>
          <w:rFonts w:ascii="Times New Roman" w:eastAsia="Times New Roman" w:hAnsi="Times New Roman" w:cs="Times New Roman"/>
          <w:sz w:val="24"/>
          <w:szCs w:val="24"/>
        </w:rPr>
        <w:fldChar w:fldCharType="begin" w:fldLock="1"/>
      </w:r>
      <w:r w:rsidR="009F289F">
        <w:rPr>
          <w:rFonts w:ascii="Times New Roman" w:eastAsia="Times New Roman" w:hAnsi="Times New Roman" w:cs="Times New Roman"/>
          <w:sz w:val="24"/>
          <w:szCs w:val="24"/>
        </w:rPr>
        <w:instrText>ADDIN CSL_CITATION {"citationItems":[{"id":"ITEM-1","itemData":{"DOI":"10.1093/plankt/11.5.1037","ISSN":"0142-7873","author":[{"dropping-particle":"","family":"Riemann","given":"Bo","non-dropping-particle":"","parse-names":false,"suffix":""},{"dropping-particle":"","family":"Simonsen","given":"Peter","non-dropping-particle":"","parse-names":false,"suffix":""},{"dropping-particle":"","family":"Stensgaard","given":"Lars","non-dropping-particle":"","parse-names":false,"suffix":""}],"container-title":"Journal of Plankton Research","id":"ITEM-1","issue":"5","issued":{"date-parts":[["1989"]]},"page":"1037-1045","title":"The carbon and chlorophyll content of phytoplankton from various nutrient regimes","type":"article-journal","volume":"11"},"uris":["http://www.mendeley.com/documents/?uuid=3d74e892-ddf7-4ac6-8675-8e82137a9c9f"]}],"mendeley":{"formattedCitation":"(Riemann et al., 1989)","plainTextFormattedCitation":"(Riemann et al., 1989)","previouslyFormattedCitation":"(Riemann et al., 1989)"},"properties":{"noteIndex":0},"schema":"https://github.com/citation-style-language/schema/raw/master/csl-citation.json"}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(Riemann et al., 1989)</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a </w:t>
      </w:r>
      <w:proofErr w:type="spellStart"/>
      <w:r>
        <w:rPr>
          <w:rFonts w:ascii="Times New Roman" w:eastAsia="Times New Roman" w:hAnsi="Times New Roman" w:cs="Times New Roman"/>
          <w:sz w:val="24"/>
          <w:szCs w:val="24"/>
        </w:rPr>
        <w:t>redfield</w:t>
      </w:r>
      <w:proofErr w:type="spellEnd"/>
      <w:r>
        <w:rPr>
          <w:rFonts w:ascii="Times New Roman" w:eastAsia="Times New Roman" w:hAnsi="Times New Roman" w:cs="Times New Roman"/>
          <w:sz w:val="24"/>
          <w:szCs w:val="24"/>
        </w:rPr>
        <w:t xml:space="preserve"> ratio C:N of 7. </w:t>
      </w:r>
    </w:p>
    <w:p w14:paraId="00000037"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Analysis</w:t>
      </w:r>
    </w:p>
    <w:p w14:paraId="00000038"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following analyses are aligned with the three main objectives of the paper. First, we assess NEUSv2’s performance relative to our calibration criteria. Second, we quantify the bias in hydrographic and satellite forcing datasets after upscaling to the NEUSv2 box structure. Lastly, we analyze the spatial patterns of zooplankton, herbivorous benthos, and planktivorous fish groups to ensure these groups are responding realistically to forced primary producers. Additional work regarding further calibration of higher trophic levels and determining the sensitivity of NEUSv2 to other forcing models and parameter choice, is ongoing and outside the scope of this study.</w:t>
      </w:r>
    </w:p>
    <w:p w14:paraId="00000039"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Calibration Criteria</w:t>
      </w:r>
    </w:p>
    <w:p w14:paraId="0000003A" w14:textId="6A19250F" w:rsidR="00921C02" w:rsidRDefault="00E75778">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We used two </w:t>
      </w:r>
      <w:r>
        <w:rPr>
          <w:rFonts w:ascii="Times New Roman" w:eastAsia="Times New Roman" w:hAnsi="Times New Roman" w:cs="Times New Roman"/>
          <w:sz w:val="24"/>
          <w:szCs w:val="24"/>
        </w:rPr>
        <w:t>minimum performance standards 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evaluate biomass time series of functional groups </w:t>
      </w:r>
      <w:r>
        <w:rPr>
          <w:rFonts w:ascii="Times New Roman" w:eastAsia="Times New Roman" w:hAnsi="Times New Roman" w:cs="Times New Roman"/>
          <w:color w:val="000000"/>
          <w:sz w:val="24"/>
          <w:szCs w:val="24"/>
        </w:rPr>
        <w:t>based on guidelines su</w:t>
      </w:r>
      <w:r w:rsidR="009F289F">
        <w:rPr>
          <w:rFonts w:ascii="Times New Roman" w:eastAsia="Times New Roman" w:hAnsi="Times New Roman" w:cs="Times New Roman"/>
          <w:color w:val="000000"/>
          <w:sz w:val="24"/>
          <w:szCs w:val="24"/>
        </w:rPr>
        <w:t xml:space="preserve">ggested by Kaplan and Marshall </w:t>
      </w:r>
      <w:r w:rsidR="009F289F">
        <w:rPr>
          <w:rFonts w:ascii="Times New Roman" w:eastAsia="Times New Roman" w:hAnsi="Times New Roman" w:cs="Times New Roman"/>
          <w:color w:val="000000"/>
          <w:sz w:val="24"/>
          <w:szCs w:val="24"/>
        </w:rPr>
        <w:fldChar w:fldCharType="begin" w:fldLock="1"/>
      </w:r>
      <w:r w:rsidR="009F289F">
        <w:rPr>
          <w:rFonts w:ascii="Times New Roman" w:eastAsia="Times New Roman" w:hAnsi="Times New Roman" w:cs="Times New Roman"/>
          <w:color w:val="000000"/>
          <w:sz w:val="24"/>
          <w:szCs w:val="24"/>
        </w:rPr>
        <w:instrText>ADDIN CSL_CITATION {"citationItems":[{"id":"ITEM-1","itemData":{"author":[{"dropping-particle":"","family":"Kaplan","given":"Isaac C","non-dropping-particle":"","parse-names":false,"suffix":""},{"dropping-particle":"","family":"Marshall","given":"Kristin N","non-dropping-particle":"","parse-names":false,"suffix":""}],"container-title":"ICES Journal of Marine Science","id":"ITEM-1","issue":"7","issued":{"date-parts":[["2016"]]},"page":"1715-1724","title":"Ecosystem Models for Management Applications","type":"article-journal","volume":"73"},"uris":["http://www.mendeley.com/documents/?uuid=6f201f2f-9d71-4936-81d8-911e32c7c18e"]}],"mendeley":{"formattedCitation":"(Kaplan and Marshall, 2016)","manualFormatting":"(2016)","plainTextFormattedCitation":"(Kaplan and Marshall, 2016)","previouslyFormattedCitation":"(Kaplan and Marshall, 2016)"},"properties":{"noteIndex":0},"schema":"https://github.com/citation-style-language/schema/raw/master/csl-citation.json"}</w:instrText>
      </w:r>
      <w:r w:rsidR="009F289F">
        <w:rPr>
          <w:rFonts w:ascii="Times New Roman" w:eastAsia="Times New Roman" w:hAnsi="Times New Roman" w:cs="Times New Roman"/>
          <w:color w:val="000000"/>
          <w:sz w:val="24"/>
          <w:szCs w:val="24"/>
        </w:rPr>
        <w:fldChar w:fldCharType="separate"/>
      </w:r>
      <w:r w:rsidR="009F289F" w:rsidRPr="009F289F">
        <w:rPr>
          <w:rFonts w:ascii="Times New Roman" w:eastAsia="Times New Roman" w:hAnsi="Times New Roman" w:cs="Times New Roman"/>
          <w:noProof/>
          <w:color w:val="000000"/>
          <w:sz w:val="24"/>
          <w:szCs w:val="24"/>
        </w:rPr>
        <w:t>(2016)</w:t>
      </w:r>
      <w:r w:rsidR="009F289F">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first criteria, persistence, was that </w:t>
      </w:r>
      <w:r>
        <w:rPr>
          <w:rFonts w:ascii="Times New Roman" w:eastAsia="Times New Roman" w:hAnsi="Times New Roman" w:cs="Times New Roman"/>
          <w:sz w:val="24"/>
          <w:szCs w:val="24"/>
        </w:rPr>
        <w:t xml:space="preserve">no </w:t>
      </w:r>
      <w:r>
        <w:rPr>
          <w:rFonts w:ascii="Times New Roman" w:eastAsia="Times New Roman" w:hAnsi="Times New Roman" w:cs="Times New Roman"/>
          <w:color w:val="000000"/>
          <w:sz w:val="24"/>
          <w:szCs w:val="24"/>
        </w:rPr>
        <w:t xml:space="preserve">functional groups </w:t>
      </w:r>
      <w:r>
        <w:rPr>
          <w:rFonts w:ascii="Times New Roman" w:eastAsia="Times New Roman" w:hAnsi="Times New Roman" w:cs="Times New Roman"/>
          <w:sz w:val="24"/>
          <w:szCs w:val="24"/>
        </w:rPr>
        <w:t xml:space="preserve">go extinct during the hindcast by </w:t>
      </w:r>
      <w:r>
        <w:rPr>
          <w:rFonts w:ascii="Times New Roman" w:eastAsia="Times New Roman" w:hAnsi="Times New Roman" w:cs="Times New Roman"/>
          <w:color w:val="000000"/>
          <w:sz w:val="24"/>
          <w:szCs w:val="24"/>
        </w:rPr>
        <w:t>maintain</w:t>
      </w:r>
      <w:r>
        <w:rPr>
          <w:rFonts w:ascii="Times New Roman" w:eastAsia="Times New Roman" w:hAnsi="Times New Roman" w:cs="Times New Roman"/>
          <w:sz w:val="24"/>
          <w:szCs w:val="24"/>
        </w:rPr>
        <w:t>ing</w:t>
      </w:r>
      <w:r>
        <w:rPr>
          <w:rFonts w:ascii="Times New Roman" w:eastAsia="Times New Roman" w:hAnsi="Times New Roman" w:cs="Times New Roman"/>
          <w:color w:val="000000"/>
          <w:sz w:val="24"/>
          <w:szCs w:val="24"/>
        </w:rPr>
        <w:t xml:space="preserve"> a domain-wide biomass above 10% of the starting biomass</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w:t>
      </w:r>
      <w:r w:rsidR="009F289F">
        <w:rPr>
          <w:rFonts w:ascii="Times New Roman" w:eastAsia="Times New Roman" w:hAnsi="Times New Roman" w:cs="Times New Roman"/>
          <w:color w:val="000000"/>
          <w:sz w:val="24"/>
          <w:szCs w:val="24"/>
        </w:rPr>
        <w:t>T</w:t>
      </w:r>
      <w:r w:rsidR="009F289F">
        <w:rPr>
          <w:rFonts w:ascii="Times New Roman" w:eastAsia="Times New Roman" w:hAnsi="Times New Roman" w:cs="Times New Roman"/>
          <w:sz w:val="24"/>
          <w:szCs w:val="24"/>
        </w:rPr>
        <w:t>his criterion</w:t>
      </w:r>
      <w:r>
        <w:rPr>
          <w:rFonts w:ascii="Times New Roman" w:eastAsia="Times New Roman" w:hAnsi="Times New Roman" w:cs="Times New Roman"/>
          <w:sz w:val="24"/>
          <w:szCs w:val="24"/>
        </w:rPr>
        <w:t xml:space="preserve"> ensures</w:t>
      </w:r>
      <w:r>
        <w:rPr>
          <w:rFonts w:ascii="Times New Roman" w:eastAsia="Times New Roman" w:hAnsi="Times New Roman" w:cs="Times New Roman"/>
          <w:color w:val="000000"/>
          <w:sz w:val="24"/>
          <w:szCs w:val="24"/>
        </w:rPr>
        <w:t xml:space="preserve"> that simulated diets are roughly balanced as well as that recruitment and growth parameterizations can sustain each population.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second criterion, stability, was that no functional group’s domain-wide biomass time series possessed a relative rate of change of 5% per year or greater over the last 20 years of the simulation, </w:t>
      </w:r>
      <w:r>
        <w:rPr>
          <w:rFonts w:ascii="Times New Roman" w:eastAsia="Times New Roman" w:hAnsi="Times New Roman" w:cs="Times New Roman"/>
          <w:sz w:val="24"/>
          <w:szCs w:val="24"/>
        </w:rPr>
        <w:t>ensuring</w:t>
      </w:r>
      <w:r>
        <w:rPr>
          <w:rFonts w:ascii="Times New Roman" w:eastAsia="Times New Roman" w:hAnsi="Times New Roman" w:cs="Times New Roman"/>
          <w:color w:val="000000"/>
          <w:sz w:val="24"/>
          <w:szCs w:val="24"/>
        </w:rPr>
        <w:t xml:space="preserve"> a baseline level of time series stability and that no functional groups are exhibiting extreme population growth.</w:t>
      </w:r>
    </w:p>
    <w:p w14:paraId="0000003B" w14:textId="2057A8C9" w:rsidR="00921C02" w:rsidRDefault="00E75778">
      <w:pPr>
        <w:pBdr>
          <w:top w:val="nil"/>
          <w:left w:val="nil"/>
          <w:bottom w:val="nil"/>
          <w:right w:val="nil"/>
          <w:between w:val="nil"/>
        </w:pBd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Both calibration c</w:t>
      </w:r>
      <w:r>
        <w:rPr>
          <w:rFonts w:ascii="Times New Roman" w:eastAsia="Times New Roman" w:hAnsi="Times New Roman" w:cs="Times New Roman"/>
          <w:sz w:val="24"/>
          <w:szCs w:val="24"/>
        </w:rPr>
        <w:t xml:space="preserve">riteria thresholds were based on analyses of NOAA’s </w:t>
      </w:r>
      <w:proofErr w:type="spellStart"/>
      <w:r>
        <w:rPr>
          <w:rFonts w:ascii="Times New Roman" w:eastAsia="Times New Roman" w:hAnsi="Times New Roman" w:cs="Times New Roman"/>
          <w:sz w:val="24"/>
          <w:szCs w:val="24"/>
        </w:rPr>
        <w:t>StockSmart</w:t>
      </w:r>
      <w:proofErr w:type="spellEnd"/>
      <w:r>
        <w:rPr>
          <w:rFonts w:ascii="Times New Roman" w:eastAsia="Times New Roman" w:hAnsi="Times New Roman" w:cs="Times New Roman"/>
          <w:sz w:val="24"/>
          <w:szCs w:val="24"/>
        </w:rPr>
        <w:t xml:space="preserve"> assessment database</w:t>
      </w:r>
      <w:r w:rsidR="009F289F">
        <w:rPr>
          <w:rFonts w:ascii="Times New Roman" w:eastAsia="Times New Roman" w:hAnsi="Times New Roman" w:cs="Times New Roman"/>
          <w:sz w:val="24"/>
          <w:szCs w:val="24"/>
        </w:rPr>
        <w:t xml:space="preserve"> </w:t>
      </w:r>
      <w:r w:rsidR="009F289F">
        <w:rPr>
          <w:rFonts w:ascii="Times New Roman" w:eastAsia="Times New Roman" w:hAnsi="Times New Roman" w:cs="Times New Roman"/>
          <w:sz w:val="24"/>
          <w:szCs w:val="24"/>
        </w:rPr>
        <w:fldChar w:fldCharType="begin" w:fldLock="1"/>
      </w:r>
      <w:r w:rsidR="009F289F">
        <w:rPr>
          <w:rFonts w:ascii="Times New Roman" w:eastAsia="Times New Roman" w:hAnsi="Times New Roman" w:cs="Times New Roman"/>
          <w:sz w:val="24"/>
          <w:szCs w:val="24"/>
        </w:rPr>
        <w:instrText>ADDIN CSL_CITATION {"citationItems":[{"id":"ITEM-1","itemData":{"author":[{"dropping-particle":"","family":"NOAA Fisheries","given":"","non-dropping-particle":"","parse-names":false,"suffix":""}],"id":"ITEM-1","issued":{"date-parts":[["2022"]]},"title":"Stock SMART data records","type":"article"},"uris":["http://www.mendeley.com/documents/?uuid=cfc27dc8-f53d-4475-bf7c-2b3fb0bd49a3"]}],"mendeley":{"formattedCitation":"(NOAA Fisheries, 2022)","plainTextFormattedCitation":"(NOAA Fisheries, 2022)","previouslyFormattedCitation":"(NOAA Fisheries, 2022)"},"properties":{"noteIndex":0},"schema":"https://github.com/citation-style-language/schema/raw/master/csl-citation.json"}</w:instrText>
      </w:r>
      <w:r w:rsidR="009F289F">
        <w:rPr>
          <w:rFonts w:ascii="Times New Roman" w:eastAsia="Times New Roman" w:hAnsi="Times New Roman" w:cs="Times New Roman"/>
          <w:sz w:val="24"/>
          <w:szCs w:val="24"/>
        </w:rPr>
        <w:fldChar w:fldCharType="separate"/>
      </w:r>
      <w:r w:rsidR="009F289F" w:rsidRPr="009F289F">
        <w:rPr>
          <w:rFonts w:ascii="Times New Roman" w:eastAsia="Times New Roman" w:hAnsi="Times New Roman" w:cs="Times New Roman"/>
          <w:noProof/>
          <w:sz w:val="24"/>
          <w:szCs w:val="24"/>
        </w:rPr>
        <w:t>(NOAA Fisheries, 2022)</w:t>
      </w:r>
      <w:r w:rsidR="009F289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B1783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iomass time series were obtained </w:t>
      </w:r>
      <w:r w:rsidR="009F289F">
        <w:rPr>
          <w:rFonts w:ascii="Times New Roman" w:eastAsia="Times New Roman" w:hAnsi="Times New Roman" w:cs="Times New Roman"/>
          <w:sz w:val="24"/>
          <w:szCs w:val="24"/>
        </w:rPr>
        <w:t xml:space="preserve">for all NEUSv2 </w:t>
      </w:r>
      <w:r w:rsidR="009F289F">
        <w:rPr>
          <w:rFonts w:ascii="Times New Roman" w:eastAsia="Times New Roman" w:hAnsi="Times New Roman" w:cs="Times New Roman"/>
          <w:sz w:val="24"/>
          <w:szCs w:val="24"/>
        </w:rPr>
        <w:lastRenderedPageBreak/>
        <w:t xml:space="preserve">species available in NOAA’s </w:t>
      </w:r>
      <w:proofErr w:type="spellStart"/>
      <w:r w:rsidR="009F289F">
        <w:rPr>
          <w:rFonts w:ascii="Times New Roman" w:eastAsia="Times New Roman" w:hAnsi="Times New Roman" w:cs="Times New Roman"/>
          <w:sz w:val="24"/>
          <w:szCs w:val="24"/>
        </w:rPr>
        <w:t>StockSMART</w:t>
      </w:r>
      <w:proofErr w:type="spellEnd"/>
      <w:r w:rsidR="009F289F">
        <w:rPr>
          <w:rFonts w:ascii="Times New Roman" w:eastAsia="Times New Roman" w:hAnsi="Times New Roman" w:cs="Times New Roman"/>
          <w:sz w:val="24"/>
          <w:szCs w:val="24"/>
        </w:rPr>
        <w:t xml:space="preserve"> </w:t>
      </w:r>
      <w:r w:rsidR="00B17831">
        <w:rPr>
          <w:rFonts w:ascii="Times New Roman" w:eastAsia="Times New Roman" w:hAnsi="Times New Roman" w:cs="Times New Roman"/>
          <w:sz w:val="24"/>
          <w:szCs w:val="24"/>
        </w:rPr>
        <w:t xml:space="preserve">stock assessment </w:t>
      </w:r>
      <w:r w:rsidR="009F289F">
        <w:rPr>
          <w:rFonts w:ascii="Times New Roman" w:eastAsia="Times New Roman" w:hAnsi="Times New Roman" w:cs="Times New Roman"/>
          <w:sz w:val="24"/>
          <w:szCs w:val="24"/>
        </w:rPr>
        <w:t xml:space="preserve">database </w:t>
      </w:r>
      <w:r w:rsidR="009F289F">
        <w:rPr>
          <w:rFonts w:ascii="Times New Roman" w:eastAsia="Times New Roman" w:hAnsi="Times New Roman" w:cs="Times New Roman"/>
          <w:sz w:val="24"/>
          <w:szCs w:val="24"/>
        </w:rPr>
        <w:fldChar w:fldCharType="begin" w:fldLock="1"/>
      </w:r>
      <w:r w:rsidR="00A3589C">
        <w:rPr>
          <w:rFonts w:ascii="Times New Roman" w:eastAsia="Times New Roman" w:hAnsi="Times New Roman" w:cs="Times New Roman"/>
          <w:sz w:val="24"/>
          <w:szCs w:val="24"/>
        </w:rPr>
        <w:instrText>ADDIN CSL_CITATION {"citationItems":[{"id":"ITEM-1","itemData":{"author":[{"dropping-particle":"","family":"NOAA Fisheries","given":"","non-dropping-particle":"","parse-names":false,"suffix":""}],"id":"ITEM-1","issued":{"date-parts":[["2022"]]},"title":"Stock SMART data records","type":"article"},"uris":["http://www.mendeley.com/documents/?uuid=cfc27dc8-f53d-4475-bf7c-2b3fb0bd49a3"]}],"mendeley":{"formattedCitation":"(NOAA Fisheries, 2022)","plainTextFormattedCitation":"(NOAA Fisheries, 2022)","previouslyFormattedCitation":"(NOAA Fisheries, 2022)"},"properties":{"noteIndex":0},"schema":"https://github.com/citation-style-language/schema/raw/master/csl-citation.json"}</w:instrText>
      </w:r>
      <w:r w:rsidR="009F289F">
        <w:rPr>
          <w:rFonts w:ascii="Times New Roman" w:eastAsia="Times New Roman" w:hAnsi="Times New Roman" w:cs="Times New Roman"/>
          <w:sz w:val="24"/>
          <w:szCs w:val="24"/>
        </w:rPr>
        <w:fldChar w:fldCharType="separate"/>
      </w:r>
      <w:r w:rsidR="009F289F" w:rsidRPr="009F289F">
        <w:rPr>
          <w:rFonts w:ascii="Times New Roman" w:eastAsia="Times New Roman" w:hAnsi="Times New Roman" w:cs="Times New Roman"/>
          <w:noProof/>
          <w:sz w:val="24"/>
          <w:szCs w:val="24"/>
        </w:rPr>
        <w:t>(NOAA Fisheries, 2022)</w:t>
      </w:r>
      <w:r w:rsidR="009F289F">
        <w:rPr>
          <w:rFonts w:ascii="Times New Roman" w:eastAsia="Times New Roman" w:hAnsi="Times New Roman" w:cs="Times New Roman"/>
          <w:sz w:val="24"/>
          <w:szCs w:val="24"/>
        </w:rPr>
        <w:fldChar w:fldCharType="end"/>
      </w:r>
      <w:r w:rsidR="009F289F">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 minimum of each species’ biomass (relativized to the earliest year) was used as the threshold for persistence, where the median across all species was 14% of initial biomass. </w:t>
      </w:r>
      <w:proofErr w:type="spellStart"/>
      <w:r>
        <w:rPr>
          <w:rFonts w:ascii="Times New Roman" w:eastAsia="Times New Roman" w:hAnsi="Times New Roman" w:cs="Times New Roman"/>
          <w:sz w:val="24"/>
          <w:szCs w:val="24"/>
        </w:rPr>
        <w:t>StockSmart</w:t>
      </w:r>
      <w:proofErr w:type="spellEnd"/>
      <w:r>
        <w:rPr>
          <w:rFonts w:ascii="Times New Roman" w:eastAsia="Times New Roman" w:hAnsi="Times New Roman" w:cs="Times New Roman"/>
          <w:sz w:val="24"/>
          <w:szCs w:val="24"/>
        </w:rPr>
        <w:t xml:space="preserve"> species’ relativized biomass from 1998 to 2018, after a linear regression showed a median slope across species of 4% per year.</w:t>
      </w:r>
    </w:p>
    <w:p w14:paraId="0000003C"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Upscaling Assessment</w:t>
      </w:r>
    </w:p>
    <w:p w14:paraId="531B9D9A" w14:textId="6048B0D3" w:rsidR="00B17831" w:rsidRDefault="00B17831">
      <w:pPr>
        <w:spacing w:line="480" w:lineRule="auto"/>
        <w:ind w:firstLine="720"/>
        <w:jc w:val="both"/>
        <w:rPr>
          <w:rFonts w:ascii="Times New Roman" w:eastAsia="Times New Roman" w:hAnsi="Times New Roman" w:cs="Times New Roman"/>
          <w:sz w:val="24"/>
          <w:szCs w:val="24"/>
        </w:rPr>
      </w:pPr>
      <w:r w:rsidRPr="00B17831">
        <w:rPr>
          <w:rFonts w:ascii="Times New Roman" w:eastAsia="Times New Roman" w:hAnsi="Times New Roman" w:cs="Times New Roman"/>
          <w:sz w:val="24"/>
          <w:szCs w:val="24"/>
        </w:rPr>
        <w:t xml:space="preserve">For the GLORYS12V1 temperature and salinity as well as the Turner et al. phytoplankton biomass, a mean daily bias was calculated on the original high resolution grid to determine whether the values provided to NEUSv2 were representative given the spatial distribution of variables within each box. With each NEUSv2 box, layer, and day, the box-wide NEUSv2 value was subtracted from each forcing product cell’s value. The mean of all cell-level biases were calculated to obtain a daily mean bias for each NEUSv2 box-layer. For each box-level variable a two-way ANOVA was performed (bias ~ box </w:t>
      </w:r>
      <w:r w:rsidRPr="00B17831">
        <w:rPr>
          <w:rFonts w:ascii="Cambria Math" w:eastAsia="Times New Roman" w:hAnsi="Cambria Math" w:cs="Cambria Math"/>
          <w:sz w:val="24"/>
          <w:szCs w:val="24"/>
        </w:rPr>
        <w:t>⨉</w:t>
      </w:r>
      <w:r w:rsidRPr="00B17831">
        <w:rPr>
          <w:rFonts w:ascii="Times New Roman" w:eastAsia="Times New Roman" w:hAnsi="Times New Roman" w:cs="Times New Roman"/>
          <w:sz w:val="24"/>
          <w:szCs w:val="24"/>
        </w:rPr>
        <w:t xml:space="preserve"> season) to determine whether significant differences in mean bias were present.</w:t>
      </w:r>
    </w:p>
    <w:p w14:paraId="0000003E" w14:textId="26BA45FC"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 advection acts across all box faces simultaneously and represents the net flux of all transport across the faces adjoining any two boxes. As primary producer processes captured by the new forcing, in Atlantis, circulation still determines the flow of nutrients. In order to assess broad circulation patterns, the net transport was calculated across all faces adjoining each pair of boxes. This was then converted to a mean daily flow speed (</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V</m:t>
            </m:r>
          </m:e>
        </m:bar>
      </m:oMath>
      <w:r>
        <w:rPr>
          <w:rFonts w:ascii="Times New Roman" w:eastAsia="Times New Roman" w:hAnsi="Times New Roman" w:cs="Times New Roman"/>
          <w:sz w:val="24"/>
          <w:szCs w:val="24"/>
        </w:rPr>
        <w:t xml:space="preserve">) for each layer of each box-pair whereby </w:t>
      </w:r>
      <m:oMath>
        <m:bar>
          <m:barPr>
            <m:ctrlPr>
              <w:rPr>
                <w:rFonts w:ascii="Cambria Math" w:eastAsia="Cambria Math" w:hAnsi="Cambria Math" w:cs="Cambria Math"/>
                <w:sz w:val="24"/>
                <w:szCs w:val="24"/>
                <w:vertAlign w:val="subscript"/>
              </w:rPr>
            </m:ctrlPr>
          </m:barPr>
          <m:e>
            <m:r>
              <w:rPr>
                <w:rFonts w:ascii="Cambria Math" w:eastAsia="Cambria Math" w:hAnsi="Cambria Math" w:cs="Cambria Math"/>
                <w:sz w:val="24"/>
                <w:szCs w:val="24"/>
                <w:vertAlign w:val="subscript"/>
              </w:rPr>
              <m:t>V</m:t>
            </m:r>
          </m:e>
        </m:bar>
        <m:r>
          <w:rPr>
            <w:rFonts w:ascii="Cambria Math" w:eastAsia="Cambria Math" w:hAnsi="Cambria Math" w:cs="Cambria Math"/>
            <w:sz w:val="24"/>
            <w:szCs w:val="24"/>
            <w:vertAlign w:val="subscript"/>
          </w:rPr>
          <m:t>=T/ (L Z)</m:t>
        </m:r>
      </m:oMath>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is the net transport between boxes, </w:t>
      </w:r>
      <w:r>
        <w:rPr>
          <w:rFonts w:ascii="Times New Roman" w:eastAsia="Times New Roman" w:hAnsi="Times New Roman" w:cs="Times New Roman"/>
          <w:i/>
          <w:sz w:val="24"/>
          <w:szCs w:val="24"/>
        </w:rPr>
        <w:t xml:space="preserve">L </w:t>
      </w:r>
      <w:r>
        <w:rPr>
          <w:rFonts w:ascii="Times New Roman" w:eastAsia="Times New Roman" w:hAnsi="Times New Roman" w:cs="Times New Roman"/>
          <w:sz w:val="24"/>
          <w:szCs w:val="24"/>
        </w:rPr>
        <w:t xml:space="preserve">is the total length of all faces that adjoin the boxes, and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 is the depth of that given layer. Then semi-quantitative evaluations of specific circulation features were used to determine the translation of the upscaled circulation. A </w:t>
      </w:r>
      <w:r>
        <w:rPr>
          <w:rFonts w:ascii="Times New Roman" w:eastAsia="Times New Roman" w:hAnsi="Times New Roman" w:cs="Times New Roman"/>
          <w:sz w:val="24"/>
          <w:szCs w:val="24"/>
        </w:rPr>
        <w:lastRenderedPageBreak/>
        <w:t>daily mean bias in flow speed was also calculated on each NEUSv2 face, using similar methods to that described for box-wide variables. Instead, only GLORYS12V1 cells that intersect each NEUSv2 face were used in calculations.</w:t>
      </w:r>
    </w:p>
    <w:p w14:paraId="0000003F"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Spatiotemporal Patterns in Output</w:t>
      </w:r>
    </w:p>
    <w:p w14:paraId="00000040" w14:textId="76D5FA6F"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Box-level NEUSv2 output variables were aggregated to the Northeast Fishery Science Center’s ecological production units (EPUs; Figure 1;</w:t>
      </w:r>
      <w:r w:rsidR="00A3589C">
        <w:rPr>
          <w:rFonts w:ascii="Times New Roman" w:eastAsia="Times New Roman" w:hAnsi="Times New Roman" w:cs="Times New Roman"/>
          <w:sz w:val="24"/>
          <w:szCs w:val="24"/>
        </w:rPr>
        <w:t xml:space="preserve"> </w:t>
      </w:r>
      <w:r w:rsidR="00A3589C">
        <w:rPr>
          <w:rFonts w:ascii="Times New Roman" w:eastAsia="Times New Roman" w:hAnsi="Times New Roman" w:cs="Times New Roman"/>
          <w:sz w:val="24"/>
          <w:szCs w:val="24"/>
        </w:rPr>
        <w:fldChar w:fldCharType="begin" w:fldLock="1"/>
      </w:r>
      <w:r w:rsidR="00A3589C">
        <w:rPr>
          <w:rFonts w:ascii="Times New Roman" w:eastAsia="Times New Roman" w:hAnsi="Times New Roman" w:cs="Times New Roman"/>
          <w:sz w:val="24"/>
          <w:szCs w:val="24"/>
        </w:rPr>
        <w:instrText>ADDIN CSL_CITATION {"citationItems":[{"id":"ITEM-1","itemData":{"abstract":"The purpose of this document is to collate the methods used to access, collect, process, and analyze derived data (“indicators”) used to describe the status and trend of social, economical, ecological, and biological conditions in the Northeast Shelf Large Marine Ecosystem (see figure, below). These indicators are further synthesized in State of the Ecosystem Reports produced annually by the Northeast Fisheries Science Center for the New England Fisheries Management Council and the Mid-Atlantic Fisheries Management Council. The metadata for each indicator (in accordance with the Public Access to Research Results (PARR) directive) and the methods used to construct each indicator are described in the subsequent chapters, with each chapter title corresponding to an indicator or analysis present in State of the Ecosystem Reports. The most recent and usable html version of this document can be found at the NOAA EDAB Github. The PDF version of this document is for archiving only. The PDF version from previous years is archived in NOAA’s Institutional Repository. Indicators included in this document were selected to clearly align with management objectives, which is required for integrated ecosystem assessment (Levin et al. 2009), and has been advised many times in the literature (Degnbol and Jarre 2004; Jennings 2005; Rice and Rochet 2005; Jason S. Link 2005). A difficulty with practical implementation of this in ecosystem reporting can be the lack of clearly specified ecosystem-level management objectives (although some have been suggested (Murawski 2000)). In our case, considerable effort had already been applied to derive both general goals and operational objectives from both US legislation such as the Magnuson-Stevens Fisheries Conservation and Management Act (MSA) and regional sources (DePiper et al. 2017). These objectives are somewhat general and would need refinement together with managers and stakeholders, however, they serve as a useful starting point to structure ecosystem reporting.","author":[{"dropping-particle":"","family":"Bastille","given":"Kimberly","non-dropping-particle":"","parse-names":false,"suffix":""},{"dropping-particle":"","family":"Hardison","given":"Sean","non-dropping-particle":"","parse-names":false,"suffix":""},{"dropping-particle":"","family":"Lucey","given":"Sean","non-dropping-particle":"","parse-names":false,"suffix":""},{"dropping-particle":"","family":"Schillaci","given":"Chris","non-dropping-particle":"","parse-names":false,"suffix":""},{"dropping-particle":"","family":"Walden","given":"John","non-dropping-particle":"","parse-names":false,"suffix":""},{"dropping-particle":"","family":"Fratantoni","given":"Paula","non-dropping-particle":"","parse-names":false,"suffix":""},{"dropping-particle":"","family":"Caracappa","given":"Joseph","non-dropping-particle":"","parse-names":false,"suffix":""},{"dropping-particle":"","family":"DePiper","given":"Geret","non-dropping-particle":"","parse-names":false,"suffix":""},{"dropping-particle":"","family":"Vogt","given":"Bruce","non-dropping-particle":"","parse-names":false,"suffix":""},{"dropping-particle":"","family":"Pellerin","given":"Charles","non-dropping-particle":"","parse-names":false,"suffix":""},{"dropping-particle":"","family":"Vogel","given":"Ron","non-dropping-particle":"","parse-names":false,"suffix":""},{"dropping-particle":"","family":"Zhang","given":"Qian","non-dropping-particle":"","parse-names":false,"suffix":""},{"dropping-particle":"","family":"Hyde","given":"Kimberly","non-dropping-particle":"","parse-names":false,"suffix":""},{"dropping-particle":"","family":"Chen","given":"Zhuomin","non-dropping-particle":"","parse-names":false,"suffix":""},{"dropping-particle":"","family":"Colburn","given":"Lisa","non-dropping-particle":"","parse-names":false,"suffix":""},{"dropping-particle":"","family":"Weng","given":"Changua","non-dropping-particle":"","parse-names":false,"suffix":""},{"dropping-particle":"","family":"Gaichas","given":"Sarah","non-dropping-particle":"","parse-names":false,"suffix":""},{"dropping-particle":"","family":"Smith","given":"Laurel","non-dropping-particle":"","parse-names":false,"suffix":""},{"dropping-particle":"","family":"Beet","given":"Andrew","non-dropping-particle":"","parse-names":false,"suffix":""},{"dropping-particle":"","family":"Gamble","given":"Robert","non-dropping-particle":"","parse-names":false,"suffix":""},{"dropping-particle":"","family":"Saba","given":"Vincent","non-dropping-particle":"","parse-names":false,"suffix":""},{"dropping-particle":"","family":"Wuenschel","given":"Mark","non-dropping-particle":"","parse-names":false,"suffix":""},{"dropping-particle":"","family":"Roskar","given":"Grace","non-dropping-particle":"","parse-names":false,"suffix":""},{"dropping-particle":"","family":"Orphanides","given":"Chris","non-dropping-particle":"","parse-names":false,"suffix":""},{"dropping-particle":"","family":"Saba","given":"Grace","non-dropping-particle":"","parse-names":false,"suffix":""},{"dropping-particle":"","family":"Walsh","given":"Harvey","non-dropping-particle":"","parse-names":false,"suffix":""},{"dropping-particle":"","family":"Friedland","given":"Kevin","non-dropping-particle":"","parse-names":false,"suffix":""},{"dropping-particle":"","family":"White","given":"Timothy","non-dropping-particle":"","parse-names":false,"suffix":""},{"dropping-particle":"","family":"Shield","given":"Gina","non-dropping-particle":"","parse-names":false,"suffix":""},{"dropping-particle":"","family":"Gangopadhyay","given":"Avijit","non-dropping-particle":"","parse-names":false,"suffix":""},{"dropping-particle":"","family":"Silva","given":"Angela","non-dropping-particle":"","parse-names":false,"suffix":""},{"dropping-particle":"","family":"Lyons","given":"Don","non-dropping-particle":"","parse-names":false,"suffix":""},{"dropping-particle":"","family":"Morse","given":"Ryan","non-dropping-particle":"","parse-names":false,"suffix":""}],"id":"ITEM-1","issued":{"date-parts":[["2021"]]},"title":"Technical Documentation, State of the Ecosystem 2021","type":"report"},"uris":["http://www.mendeley.com/documents/?uuid=4455da78-586f-4794-9c9c-460cc0862237"]}],"mendeley":{"formattedCitation":"(Bastille et al., 2021)","manualFormatting":"Bastille et al., 2021","plainTextFormattedCitation":"(Bastille et al., 2021)","previouslyFormattedCitation":"(Bastille et al., 2021)"},"properties":{"noteIndex":0},"schema":"https://github.com/citation-style-language/schema/raw/master/csl-citation.json"}</w:instrText>
      </w:r>
      <w:r w:rsidR="00A3589C">
        <w:rPr>
          <w:rFonts w:ascii="Times New Roman" w:eastAsia="Times New Roman" w:hAnsi="Times New Roman" w:cs="Times New Roman"/>
          <w:sz w:val="24"/>
          <w:szCs w:val="24"/>
        </w:rPr>
        <w:fldChar w:fldCharType="separate"/>
      </w:r>
      <w:r w:rsidR="00A3589C" w:rsidRPr="00A3589C">
        <w:rPr>
          <w:rFonts w:ascii="Times New Roman" w:eastAsia="Times New Roman" w:hAnsi="Times New Roman" w:cs="Times New Roman"/>
          <w:noProof/>
          <w:sz w:val="24"/>
          <w:szCs w:val="24"/>
        </w:rPr>
        <w:t>Bastille et al., 2021</w:t>
      </w:r>
      <w:r w:rsidR="00A3589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 Mid-Atlantic Bight (MAB), Georges Bank (GB), and the Gulf of Maine (GOM). These regional assignments allowed for comparisons to regional reports, and a more intuitive interpretation of regional oceanographic and ecological patterns. All further references to biomass outputs, will be presented as the aggregations by EPU. In order to allow biomass comparisons between EPUS of different size, pelagic group biomass was standardized by box volume and epibenthic biomass was standardized by box area. The 5-day output was also aggregated as seasonal means and defined as: winter (January-March), spring (April-June), summer (July-September), and fall (October-December).</w:t>
      </w:r>
    </w:p>
    <w:p w14:paraId="00000041"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analysis of the NEUSv2’s functional group biomass output in this study is constrained to only those functional groups that relate to phytoplankton and grazers (zooplankton, benthos, and planktivores). A description of the other function groups is outside the scope of this study. In addition to the three phytoplankton groups, the three zooplankton groups (macro-zooplankton,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and microzooplankton), benthos, and planktivores are described. The benthos and planktivore categories comprise of 9 and 7 true NEUSv2 functional groups, respectively (Table 1), and are combined for illustrative purposes only.</w:t>
      </w:r>
    </w:p>
    <w:p w14:paraId="00000042" w14:textId="643D45DE"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series decomposition was used to isolate seasonality in functional group biomass output. This method allows for a clearer understanding of when seasonal events occur and the </w:t>
      </w:r>
      <w:r>
        <w:rPr>
          <w:rFonts w:ascii="Times New Roman" w:eastAsia="Times New Roman" w:hAnsi="Times New Roman" w:cs="Times New Roman"/>
          <w:sz w:val="24"/>
          <w:szCs w:val="24"/>
        </w:rPr>
        <w:lastRenderedPageBreak/>
        <w:t xml:space="preserve">relative timing of groups’ cycles. Time series decomposition was performed with the Multiple Seasonal-Trend decomposition using Loess (MSTL) algorithm on the monthly and EPU-level biomass of each functional group output using the </w:t>
      </w:r>
      <w:proofErr w:type="spellStart"/>
      <w:r>
        <w:rPr>
          <w:rFonts w:ascii="Times New Roman" w:eastAsia="Times New Roman" w:hAnsi="Times New Roman" w:cs="Times New Roman"/>
          <w:i/>
          <w:sz w:val="24"/>
          <w:szCs w:val="24"/>
        </w:rPr>
        <w:t>mstl</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function from the R package “forecast” (v8.13; </w:t>
      </w:r>
      <w:r w:rsidR="00A3589C">
        <w:rPr>
          <w:rFonts w:ascii="Times New Roman" w:eastAsia="Times New Roman" w:hAnsi="Times New Roman" w:cs="Times New Roman"/>
          <w:sz w:val="24"/>
          <w:szCs w:val="24"/>
        </w:rPr>
        <w:fldChar w:fldCharType="begin" w:fldLock="1"/>
      </w:r>
      <w:r w:rsidR="00A3589C">
        <w:rPr>
          <w:rFonts w:ascii="Times New Roman" w:eastAsia="Times New Roman" w:hAnsi="Times New Roman" w:cs="Times New Roman"/>
          <w:sz w:val="24"/>
          <w:szCs w:val="24"/>
        </w:rPr>
        <w:instrText>ADDIN CSL_CITATION {"citationItems":[{"id":"ITEM-1","itemData":{"author":[{"dropping-particle":"","family":"Hyndman","given":"RJ","non-dropping-particle":"","parse-names":false,"suffix":""},{"dropping-particle":"","family":"Khandakar","given":"Y","non-dropping-particle":"","parse-names":false,"suffix":""}],"container-title":"Journal of Statistical Software","id":"ITEM-1","issue":"3","issued":{"date-parts":[["2008"]]},"page":"1-22","title":"Automatic Time Series Forecasting: The Forecast Package for R","type":"article-journal","volume":"26"},"uris":["http://www.mendeley.com/documents/?uuid=4497adca-04a4-479a-b343-8c2b9956bbec"]}],"mendeley":{"formattedCitation":"(Hyndman and Khandakar, 2008)","manualFormatting":"Hyndman and Khandakar, 2008","plainTextFormattedCitation":"(Hyndman and Khandakar, 2008)","previouslyFormattedCitation":"(Hyndman and Khandakar, 2008)"},"properties":{"noteIndex":0},"schema":"https://github.com/citation-style-language/schema/raw/master/csl-citation.json"}</w:instrText>
      </w:r>
      <w:r w:rsidR="00A3589C">
        <w:rPr>
          <w:rFonts w:ascii="Times New Roman" w:eastAsia="Times New Roman" w:hAnsi="Times New Roman" w:cs="Times New Roman"/>
          <w:sz w:val="24"/>
          <w:szCs w:val="24"/>
        </w:rPr>
        <w:fldChar w:fldCharType="separate"/>
      </w:r>
      <w:r w:rsidR="00A3589C" w:rsidRPr="00A3589C">
        <w:rPr>
          <w:rFonts w:ascii="Times New Roman" w:eastAsia="Times New Roman" w:hAnsi="Times New Roman" w:cs="Times New Roman"/>
          <w:noProof/>
          <w:sz w:val="24"/>
          <w:szCs w:val="24"/>
        </w:rPr>
        <w:t>Hyndman and Khandakar, 2008</w:t>
      </w:r>
      <w:r w:rsidR="00A3589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This function uses loess smoothing to extract repeating seasonal cycles from the time series. To compare seasonal cycles of groups with different intra-annual variances, a standardized seasonality index was constructed as the monthly mean seasonality divided by the time series’ standard deviation. </w:t>
      </w:r>
    </w:p>
    <w:p w14:paraId="00000043" w14:textId="757AFB8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Coastal and Ocean Plankton Ecology, Production, and Observation Database </w:t>
      </w:r>
      <w:r w:rsidR="00A3589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{"citationItems":[{"id":"ITEM-1","itemData":{"DOI":"10.5194/essd-5-45-2013","ISSN":"1866-3516","abstract":"Abstract. Mesozooplankton are cosmopolitan within the sunlit layers of the global ocean. They are important in the pelagic food web, having a significant feedback to primary production through their consumption of phytoplankton and microzooplankton. In many regions of the global ocean, they are also the primary contributors to vertical particle flux in the oceans. Through both they affect the biogeochemical cycling of carbon and other nutrients in the oceans. Little, however, is known about their global distribution and biomass. While global maps of mesozooplankton biomass do exist in the literature, they are usually in the form of hand-drawn maps for which the original data associated with these maps are not readily available. The dataset presented in this synthesis has been in development since the late 1990s, is an integral part of the Coastal and Oceanic Plankton Ecology, Production, and Observation Database (COPEPOD), and is now also part of a wider community effort to provide a global picture of carbon biomass data for key plankton functional types, in particular to support the development of marine ecosystem models. A total of 153 163 biomass values were collected, from a variety of sources, for mesozooplankton. Of those 2% were originally recorded as dry mass, 26% as wet mass, 5% as settled volume, and 68% as displacement volume. Using a variety of non-linear biomass conversions from the literature, the data have been converted from their original units to carbon biomass. Depth-integrated values were then used to calculate an estimate of mesozooplankton global biomass. Global epipelagic mesozooplankton biomass, to a depth of 200 m, had a mean of 5.9 μg C L−1, median of 2.7 μg C L−1 and a standard deviation of 10.6 μg C L−1. The global annual average estimate of mesozooplankton in the top 200 m, based on the median value, was 0.19 Pg C. Biomass was highest in the Northern Hemisphere, and there were slight decreases from polar oceans (40–90°) to more temperate regions (15–40°) in both hemispheres. Values in the tropics (15° N–15° S) were intermediate between those at the northern and southern temperate latitudes. Datasets available at doi:10.1594/PANGAEA.785501.","author":[{"dropping-particle":"","family":"Moriarty","given":"R.","non-dropping-particle":"","parse-names":false,"suffix":""},{"dropping-particle":"","family":"O'Brien","given":"T. D.","non-dropping-particle":"","parse-names":false,"suffix":""}],"container-title":"Earth System Science Data","id":"ITEM-1","issue":"1","issued":{"date-parts":[["2013","2","12"]]},"page":"45-55","title":"Distribution of mesozooplankton biomass in the global ocean","type":"article-journal","volume":"5"},"uris":["http://www.mendeley.com/documents/?uuid=031af498-c257-41dd-8667-6fae57856349"]}],"mendeley":{"formattedCitation":"(Moriarty and O’Brien, 2013)","manualFormatting":"(COPEPOD; Moriarty and O’Brien, 2013)","plainTextFormattedCitation":"(Moriarty and O’Brien, 2013)","previouslyFormattedCitation":"(Moriarty and O’Brien, 2013)"},"properties":{"noteIndex":0},"schema":"https://github.com/citation-style-language/schema/raw/master/csl-citation.json"}</w:instrText>
      </w:r>
      <w:r w:rsidR="00A3589C">
        <w:rPr>
          <w:rFonts w:ascii="Times New Roman" w:eastAsia="Times New Roman" w:hAnsi="Times New Roman" w:cs="Times New Roman"/>
          <w:sz w:val="24"/>
          <w:szCs w:val="24"/>
        </w:rPr>
        <w:fldChar w:fldCharType="separate"/>
      </w:r>
      <w:r w:rsidR="00A3589C" w:rsidRPr="00A3589C">
        <w:rPr>
          <w:rFonts w:ascii="Times New Roman" w:eastAsia="Times New Roman" w:hAnsi="Times New Roman" w:cs="Times New Roman"/>
          <w:noProof/>
          <w:sz w:val="24"/>
          <w:szCs w:val="24"/>
        </w:rPr>
        <w:t>(</w:t>
      </w:r>
      <w:r w:rsidR="00A3589C">
        <w:rPr>
          <w:rFonts w:ascii="Times New Roman" w:eastAsia="Times New Roman" w:hAnsi="Times New Roman" w:cs="Times New Roman"/>
          <w:noProof/>
          <w:sz w:val="24"/>
          <w:szCs w:val="24"/>
        </w:rPr>
        <w:t xml:space="preserve">COPEPOD; </w:t>
      </w:r>
      <w:r w:rsidR="00A3589C" w:rsidRPr="00A3589C">
        <w:rPr>
          <w:rFonts w:ascii="Times New Roman" w:eastAsia="Times New Roman" w:hAnsi="Times New Roman" w:cs="Times New Roman"/>
          <w:noProof/>
          <w:sz w:val="24"/>
          <w:szCs w:val="24"/>
        </w:rPr>
        <w:t>Moriarty and O’Brien, 2013)</w:t>
      </w:r>
      <w:r w:rsidR="00A3589C">
        <w:rPr>
          <w:rFonts w:ascii="Times New Roman" w:eastAsia="Times New Roman" w:hAnsi="Times New Roman" w:cs="Times New Roman"/>
          <w:sz w:val="24"/>
          <w:szCs w:val="24"/>
        </w:rPr>
        <w:fldChar w:fldCharType="end"/>
      </w:r>
      <w:r w:rsidR="00A358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provides total carbon mass (mg C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as a gridded monthly product aggregated over several years of data and was used as a reference point for evaluating NEUSv2 zooplankton. The COPEPOD grid was mapped to the NEUSv2 EPUs and a seasonal mean concentration was calculated. The mean seasonal NEUSv2 zooplankton concentration was calculated from the sum of all three NEUSv2 zooplankton size classes and converted to carbon using Atlantis’ Redfield ratio. Then the ratio of COPEPOD to NEUSv2 biomass concentration was calculated. As a multi-year aggregated product and the unknown size-distribution of zooplankton in COPEPOD, NEUSv2 values within an order of magnitude were considered similar.</w:t>
      </w:r>
    </w:p>
    <w:p w14:paraId="00000044"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Trophic Interactions</w:t>
      </w:r>
    </w:p>
    <w:p w14:paraId="00000045"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how much primary producer biomass transferred to pelagic and benthic food webs, the consumed biomass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of each phytoplankton group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by each grazer (</w:t>
      </w: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was calculated:</w:t>
      </w:r>
    </w:p>
    <w:p w14:paraId="00000046" w14:textId="77777777" w:rsidR="00921C02" w:rsidRDefault="008E71F3">
      <w:pPr>
        <w:jc w:val="center"/>
        <w:rPr>
          <w:rFonts w:ascii="Cambria Math" w:eastAsia="Cambria Math" w:hAnsi="Cambria Math" w:cs="Cambria Math"/>
          <w:sz w:val="24"/>
          <w:szCs w:val="24"/>
          <w:vertAlign w:val="subscript"/>
        </w:rPr>
      </w:pPr>
      <m:oMathPara>
        <m:oMath>
          <m:sSub>
            <m:sSubPr>
              <m:ctrlPr>
                <w:rPr>
                  <w:rFonts w:ascii="Cambria Math" w:eastAsia="Cambria Math" w:hAnsi="Cambria Math" w:cs="Cambria Math"/>
                  <w:sz w:val="24"/>
                  <w:szCs w:val="24"/>
                  <w:vertAlign w:val="subscript"/>
                </w:rPr>
              </m:ctrlPr>
            </m:sSubPr>
            <m:e>
              <m:r>
                <w:rPr>
                  <w:rFonts w:ascii="Cambria Math" w:eastAsia="Cambria Math" w:hAnsi="Cambria Math" w:cs="Cambria Math"/>
                  <w:sz w:val="24"/>
                  <w:szCs w:val="24"/>
                  <w:vertAlign w:val="subscript"/>
                </w:rPr>
                <m:t>C</m:t>
              </m:r>
            </m:e>
            <m:sub>
              <m:r>
                <w:rPr>
                  <w:rFonts w:ascii="Cambria Math" w:eastAsia="Cambria Math" w:hAnsi="Cambria Math" w:cs="Cambria Math"/>
                  <w:sz w:val="24"/>
                  <w:szCs w:val="24"/>
                  <w:vertAlign w:val="subscript"/>
                </w:rPr>
                <m:t>g,p</m:t>
              </m:r>
            </m:sub>
          </m:sSub>
          <m:r>
            <w:rPr>
              <w:rFonts w:ascii="Cambria Math" w:eastAsia="Cambria Math" w:hAnsi="Cambria Math" w:cs="Cambria Math"/>
              <w:sz w:val="24"/>
              <w:szCs w:val="24"/>
              <w:vertAlign w:val="subscript"/>
            </w:rPr>
            <m:t xml:space="preserve">= </m:t>
          </m:r>
          <m:sSub>
            <m:sSubPr>
              <m:ctrlPr>
                <w:rPr>
                  <w:rFonts w:ascii="Cambria Math" w:eastAsia="Cambria Math" w:hAnsi="Cambria Math" w:cs="Cambria Math"/>
                  <w:sz w:val="24"/>
                  <w:szCs w:val="24"/>
                  <w:vertAlign w:val="subscript"/>
                </w:rPr>
              </m:ctrlPr>
            </m:sSubPr>
            <m:e>
              <m:r>
                <w:rPr>
                  <w:rFonts w:ascii="Cambria Math" w:eastAsia="Cambria Math" w:hAnsi="Cambria Math" w:cs="Cambria Math"/>
                  <w:sz w:val="24"/>
                  <w:szCs w:val="24"/>
                  <w:vertAlign w:val="subscript"/>
                </w:rPr>
                <m:t>P</m:t>
              </m:r>
            </m:e>
            <m:sub>
              <m:r>
                <w:rPr>
                  <w:rFonts w:ascii="Cambria Math" w:eastAsia="Cambria Math" w:hAnsi="Cambria Math" w:cs="Cambria Math"/>
                  <w:sz w:val="24"/>
                  <w:szCs w:val="24"/>
                  <w:vertAlign w:val="subscript"/>
                </w:rPr>
                <m:t>g,p</m:t>
              </m:r>
            </m:sub>
          </m:sSub>
          <m:sSub>
            <m:sSubPr>
              <m:ctrlPr>
                <w:rPr>
                  <w:rFonts w:ascii="Cambria Math" w:eastAsia="Cambria Math" w:hAnsi="Cambria Math" w:cs="Cambria Math"/>
                  <w:sz w:val="24"/>
                  <w:szCs w:val="24"/>
                  <w:vertAlign w:val="subscript"/>
                </w:rPr>
              </m:ctrlPr>
            </m:sSubPr>
            <m:e>
              <m:r>
                <w:rPr>
                  <w:rFonts w:ascii="Cambria Math" w:eastAsia="Cambria Math" w:hAnsi="Cambria Math" w:cs="Cambria Math"/>
                  <w:sz w:val="24"/>
                  <w:szCs w:val="24"/>
                  <w:vertAlign w:val="subscript"/>
                </w:rPr>
                <m:t>E</m:t>
              </m:r>
            </m:e>
            <m:sub>
              <m:r>
                <w:rPr>
                  <w:rFonts w:ascii="Cambria Math" w:eastAsia="Cambria Math" w:hAnsi="Cambria Math" w:cs="Cambria Math"/>
                  <w:sz w:val="24"/>
                  <w:szCs w:val="24"/>
                  <w:vertAlign w:val="subscript"/>
                </w:rPr>
                <m:t>g</m:t>
              </m:r>
            </m:sub>
          </m:sSub>
        </m:oMath>
      </m:oMathPara>
    </w:p>
    <w:p w14:paraId="00000047"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where </w:t>
      </w:r>
      <w:proofErr w:type="spellStart"/>
      <w:r>
        <w:rPr>
          <w:rFonts w:ascii="Times New Roman" w:eastAsia="Times New Roman" w:hAnsi="Times New Roman" w:cs="Times New Roman"/>
          <w:i/>
          <w:sz w:val="24"/>
          <w:szCs w:val="24"/>
        </w:rPr>
        <w:t>E</w:t>
      </w:r>
      <w:r>
        <w:rPr>
          <w:rFonts w:ascii="Times New Roman" w:eastAsia="Times New Roman" w:hAnsi="Times New Roman" w:cs="Times New Roman"/>
          <w:i/>
          <w:sz w:val="24"/>
          <w:szCs w:val="24"/>
          <w:vertAlign w:val="subscript"/>
        </w:rPr>
        <w:t>g</w:t>
      </w:r>
      <w:proofErr w:type="spellEnd"/>
      <w:r>
        <w:rPr>
          <w:rFonts w:ascii="Times New Roman" w:eastAsia="Times New Roman" w:hAnsi="Times New Roman" w:cs="Times New Roman"/>
          <w:sz w:val="24"/>
          <w:szCs w:val="24"/>
        </w:rPr>
        <w:t xml:space="preserve"> is the total consumed biomass of each predator and </w:t>
      </w:r>
      <w:proofErr w:type="spellStart"/>
      <w:proofErr w:type="gramStart"/>
      <w:r>
        <w:rPr>
          <w:rFonts w:ascii="Times New Roman" w:eastAsia="Times New Roman" w:hAnsi="Times New Roman" w:cs="Times New Roman"/>
          <w:i/>
          <w:sz w:val="24"/>
          <w:szCs w:val="24"/>
        </w:rPr>
        <w:t>P</w:t>
      </w:r>
      <w:r>
        <w:rPr>
          <w:rFonts w:ascii="Times New Roman" w:eastAsia="Times New Roman" w:hAnsi="Times New Roman" w:cs="Times New Roman"/>
          <w:i/>
          <w:sz w:val="24"/>
          <w:szCs w:val="24"/>
          <w:vertAlign w:val="subscript"/>
        </w:rPr>
        <w:t>g,p</w:t>
      </w:r>
      <w:proofErr w:type="spellEnd"/>
      <w:proofErr w:type="gramEnd"/>
      <w:r>
        <w:rPr>
          <w:rFonts w:ascii="Times New Roman" w:eastAsia="Times New Roman" w:hAnsi="Times New Roman" w:cs="Times New Roman"/>
          <w:sz w:val="24"/>
          <w:szCs w:val="24"/>
        </w:rPr>
        <w:t xml:space="preserve"> is the mean proportion of each predator’s diet that constitutes phytoplankton group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Atlantis’ biological forcing only operates on functional group biomass, so phytoplankton biomass was chosen over net primary production as the focal metric. Then, the proportion of each phytoplankton group biomass consumed (</w:t>
      </w:r>
      <w:r>
        <w:rPr>
          <w:rFonts w:ascii="Times New Roman" w:eastAsia="Times New Roman" w:hAnsi="Times New Roman" w:cs="Times New Roman"/>
          <w:i/>
          <w:sz w:val="24"/>
          <w:szCs w:val="24"/>
        </w:rPr>
        <w:t>P</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was calculated</w:t>
      </w:r>
    </w:p>
    <w:p w14:paraId="00000048" w14:textId="1AC281A4" w:rsidR="00921C02" w:rsidRDefault="008E71F3">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nary>
                <m:naryPr>
                  <m:chr m:val="∑"/>
                  <m:limLoc m:val="undOvr"/>
                  <m:supHide m:val="1"/>
                  <m:ctrlPr>
                    <w:rPr>
                      <w:rFonts w:ascii="Cambria Math" w:eastAsia="Cambria Math" w:hAnsi="Cambria Math" w:cs="Cambria Math"/>
                      <w:i/>
                      <w:sz w:val="24"/>
                      <w:szCs w:val="24"/>
                    </w:rPr>
                  </m:ctrlPr>
                </m:naryPr>
                <m:sub>
                  <m:r>
                    <w:rPr>
                      <w:rFonts w:ascii="Cambria Math" w:eastAsia="Cambria Math" w:hAnsi="Cambria Math" w:cs="Cambria Math"/>
                      <w:sz w:val="24"/>
                      <w:szCs w:val="24"/>
                    </w:rPr>
                    <m:t>g</m:t>
                  </m:r>
                </m:sub>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g,p</m:t>
                      </m:r>
                    </m:sub>
                  </m:sSub>
                </m:e>
              </m:nary>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p</m:t>
                  </m:r>
                </m:sub>
              </m:sSub>
            </m:den>
          </m:f>
        </m:oMath>
      </m:oMathPara>
    </w:p>
    <w:p w14:paraId="00000049"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B</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is the total biomass of phytoplankton group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The relative contribution of each grazer to the consumption of phytoplankton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i/>
          <w:sz w:val="24"/>
          <w:szCs w:val="24"/>
        </w:rPr>
        <w:t>G</w:t>
      </w:r>
      <w:r>
        <w:rPr>
          <w:rFonts w:ascii="Times New Roman" w:eastAsia="Times New Roman" w:hAnsi="Times New Roman" w:cs="Times New Roman"/>
          <w:i/>
          <w:sz w:val="24"/>
          <w:szCs w:val="24"/>
          <w:vertAlign w:val="subscript"/>
        </w:rPr>
        <w:t>g,p</w:t>
      </w:r>
      <w:proofErr w:type="spellEnd"/>
      <w:proofErr w:type="gram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was calculated:</w:t>
      </w:r>
    </w:p>
    <w:p w14:paraId="0000004A" w14:textId="2C12626E" w:rsidR="00921C02" w:rsidRDefault="008E71F3">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G</m:t>
              </m:r>
            </m:e>
            <m:sub>
              <m:r>
                <w:rPr>
                  <w:rFonts w:ascii="Cambria Math" w:eastAsia="Cambria Math" w:hAnsi="Cambria Math" w:cs="Cambria Math"/>
                  <w:sz w:val="24"/>
                  <w:szCs w:val="24"/>
                </w:rPr>
                <m:t>g,p</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g,p</m:t>
                  </m:r>
                </m:sub>
              </m:sSub>
            </m:num>
            <m:den>
              <m:nary>
                <m:naryPr>
                  <m:chr m:val="∑"/>
                  <m:limLoc m:val="undOvr"/>
                  <m:supHide m:val="1"/>
                  <m:ctrlPr>
                    <w:rPr>
                      <w:rFonts w:ascii="Cambria Math" w:eastAsia="Cambria Math" w:hAnsi="Cambria Math" w:cs="Cambria Math"/>
                      <w:i/>
                      <w:sz w:val="24"/>
                      <w:szCs w:val="24"/>
                    </w:rPr>
                  </m:ctrlPr>
                </m:naryPr>
                <m:sub>
                  <m:r>
                    <w:rPr>
                      <w:rFonts w:ascii="Cambria Math" w:eastAsia="Cambria Math" w:hAnsi="Cambria Math" w:cs="Cambria Math"/>
                      <w:sz w:val="24"/>
                      <w:szCs w:val="24"/>
                    </w:rPr>
                    <m:t>g</m:t>
                  </m:r>
                </m:sub>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g,p</m:t>
                      </m:r>
                    </m:sub>
                  </m:sSub>
                </m:e>
              </m:nary>
            </m:den>
          </m:f>
        </m:oMath>
      </m:oMathPara>
    </w:p>
    <w:p w14:paraId="0000004B"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G </w:t>
      </w:r>
      <w:r>
        <w:rPr>
          <w:rFonts w:ascii="Times New Roman" w:eastAsia="Times New Roman" w:hAnsi="Times New Roman" w:cs="Times New Roman"/>
          <w:sz w:val="24"/>
          <w:szCs w:val="24"/>
        </w:rPr>
        <w:t xml:space="preserve">were calculated on each 5-day time step. </w:t>
      </w:r>
    </w:p>
    <w:p w14:paraId="0000004C" w14:textId="055B9012"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The contribution of each settling phytoplankton group towards total sediment deposition is not tracked within Atlantis outputs. In order to estimate it, the deposition flux for each functional group attributable to passive sinking alone was calculated. The biomass flux of sinking phytoplankton (</w:t>
      </w:r>
      <w:proofErr w:type="spellStart"/>
      <w:r>
        <w:rPr>
          <w:rFonts w:ascii="Times New Roman" w:eastAsia="Times New Roman" w:hAnsi="Times New Roman" w:cs="Times New Roman"/>
          <w:i/>
          <w:sz w:val="24"/>
          <w:szCs w:val="24"/>
        </w:rPr>
        <w:t>F</w:t>
      </w:r>
      <w:r>
        <w:rPr>
          <w:rFonts w:ascii="Times New Roman" w:eastAsia="Times New Roman" w:hAnsi="Times New Roman" w:cs="Times New Roman"/>
          <w:i/>
          <w:sz w:val="24"/>
          <w:szCs w:val="24"/>
          <w:vertAlign w:val="subscript"/>
        </w:rPr>
        <w:t>p</w:t>
      </w:r>
      <w:proofErr w:type="spellEnd"/>
      <w:r>
        <w:rPr>
          <w:rFonts w:ascii="Times New Roman" w:eastAsia="Times New Roman" w:hAnsi="Times New Roman" w:cs="Times New Roman"/>
          <w:sz w:val="24"/>
          <w:szCs w:val="24"/>
        </w:rPr>
        <w:t>) used in Atlantis from one box layer to the one below is calculated as</w:t>
      </w:r>
      <w:r w:rsidR="00EC1F03">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p</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where </w:t>
      </w:r>
      <w:r>
        <w:rPr>
          <w:rFonts w:ascii="Times New Roman" w:eastAsia="Times New Roman" w:hAnsi="Times New Roman" w:cs="Times New Roman"/>
          <w:i/>
          <w:sz w:val="24"/>
          <w:szCs w:val="24"/>
        </w:rPr>
        <w:t>W</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is the sinking velocity of phytoplankton, and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is the horizontal area of the box. Thus the proportion of each phytoplankton sinking from any given pelagic layer (</w:t>
      </w:r>
      <w:proofErr w:type="spellStart"/>
      <w:r>
        <w:rPr>
          <w:rFonts w:ascii="Times New Roman" w:eastAsia="Times New Roman" w:hAnsi="Times New Roman" w:cs="Times New Roman"/>
          <w:i/>
          <w:sz w:val="24"/>
          <w:szCs w:val="24"/>
        </w:rPr>
        <w:t>D</w:t>
      </w:r>
      <w:r>
        <w:rPr>
          <w:rFonts w:ascii="Times New Roman" w:eastAsia="Times New Roman" w:hAnsi="Times New Roman" w:cs="Times New Roman"/>
          <w:i/>
          <w:sz w:val="24"/>
          <w:szCs w:val="24"/>
          <w:vertAlign w:val="subscript"/>
        </w:rPr>
        <w:t>box,p</w:t>
      </w:r>
      <w:proofErr w:type="spellEnd"/>
      <w:r>
        <w:rPr>
          <w:rFonts w:ascii="Times New Roman" w:eastAsia="Times New Roman" w:hAnsi="Times New Roman" w:cs="Times New Roman"/>
          <w:sz w:val="24"/>
          <w:szCs w:val="24"/>
        </w:rPr>
        <w:t xml:space="preserve">) can be calculated as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box,p</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p</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p</m:t>
                </m:r>
              </m:sub>
            </m:sSub>
            <m:r>
              <w:rPr>
                <w:rFonts w:ascii="Cambria Math" w:eastAsia="Cambria Math" w:hAnsi="Cambria Math" w:cs="Cambria Math"/>
                <w:sz w:val="24"/>
                <w:szCs w:val="24"/>
              </w:rPr>
              <m:t>V</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box</m:t>
            </m:r>
          </m:sub>
        </m:sSub>
      </m:oMath>
      <w:r>
        <w:rPr>
          <w:rFonts w:ascii="Times New Roman" w:eastAsia="Times New Roman" w:hAnsi="Times New Roman" w:cs="Times New Roman"/>
          <w:sz w:val="24"/>
          <w:szCs w:val="24"/>
        </w:rPr>
        <w:t xml:space="preserve"> , where </w:t>
      </w:r>
      <w:r>
        <w:rPr>
          <w:rFonts w:ascii="Times New Roman" w:eastAsia="Times New Roman" w:hAnsi="Times New Roman" w:cs="Times New Roman"/>
          <w:i/>
          <w:sz w:val="24"/>
          <w:szCs w:val="24"/>
        </w:rPr>
        <w:t>V</w:t>
      </w:r>
      <w:r>
        <w:rPr>
          <w:rFonts w:ascii="Times New Roman" w:eastAsia="Times New Roman" w:hAnsi="Times New Roman" w:cs="Times New Roman"/>
          <w:sz w:val="24"/>
          <w:szCs w:val="24"/>
        </w:rPr>
        <w:t xml:space="preserve"> is the box volume and </w:t>
      </w:r>
      <w:proofErr w:type="spellStart"/>
      <w:r>
        <w:rPr>
          <w:rFonts w:ascii="Times New Roman" w:eastAsia="Times New Roman" w:hAnsi="Times New Roman" w:cs="Times New Roman"/>
          <w:i/>
          <w:sz w:val="24"/>
          <w:szCs w:val="24"/>
        </w:rPr>
        <w:t>Z</w:t>
      </w:r>
      <w:r>
        <w:rPr>
          <w:rFonts w:ascii="Times New Roman" w:eastAsia="Times New Roman" w:hAnsi="Times New Roman" w:cs="Times New Roman"/>
          <w:i/>
          <w:sz w:val="24"/>
          <w:szCs w:val="24"/>
          <w:vertAlign w:val="subscript"/>
        </w:rPr>
        <w:t>box</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is the depth of the pelagic layer. </w:t>
      </w:r>
    </w:p>
    <w:p w14:paraId="0000004D"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sdt>
        <w:sdtPr>
          <w:tag w:val="goog_rdk_14"/>
          <w:id w:val="1992979590"/>
        </w:sdtPr>
        <w:sdtEndPr/>
        <w:sdtContent>
          <w:commentRangeStart w:id="18"/>
        </w:sdtContent>
      </w:sdt>
      <w:sdt>
        <w:sdtPr>
          <w:tag w:val="goog_rdk_15"/>
          <w:id w:val="-2082669524"/>
        </w:sdtPr>
        <w:sdtEndPr/>
        <w:sdtContent>
          <w:commentRangeStart w:id="19"/>
        </w:sdtContent>
      </w:sdt>
      <w:r>
        <w:rPr>
          <w:rFonts w:ascii="Times New Roman" w:eastAsia="Times New Roman" w:hAnsi="Times New Roman" w:cs="Times New Roman"/>
          <w:sz w:val="28"/>
          <w:szCs w:val="28"/>
        </w:rPr>
        <w:t>. Results</w:t>
      </w:r>
      <w:commentRangeEnd w:id="18"/>
      <w:r>
        <w:commentReference w:id="18"/>
      </w:r>
      <w:commentRangeEnd w:id="19"/>
      <w:r>
        <w:commentReference w:id="19"/>
      </w:r>
    </w:p>
    <w:p w14:paraId="0000004E"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Upscaling Assessment</w:t>
      </w:r>
    </w:p>
    <w:p w14:paraId="0000004F" w14:textId="77777777"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4.1.1 Physical Forcing</w:t>
      </w:r>
    </w:p>
    <w:p w14:paraId="00000050" w14:textId="4D50F429"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was able to reproduce many of the region’s broad circulation characteristics observed in GLORYS12V1 (Figure 2). Given that </w:t>
      </w:r>
      <w:del w:id="20" w:author="Vincent S. Saba" w:date="2022-04-21T19:26:00Z">
        <w:r w:rsidDel="00687D47">
          <w:rPr>
            <w:rFonts w:ascii="Times New Roman" w:eastAsia="Times New Roman" w:hAnsi="Times New Roman" w:cs="Times New Roman"/>
            <w:sz w:val="24"/>
            <w:szCs w:val="24"/>
          </w:rPr>
          <w:delText xml:space="preserve">NUESv2 </w:delText>
        </w:r>
      </w:del>
      <w:ins w:id="21" w:author="Vincent S. Saba" w:date="2022-04-21T19:26:00Z">
        <w:r w:rsidR="00687D47">
          <w:rPr>
            <w:rFonts w:ascii="Times New Roman" w:eastAsia="Times New Roman" w:hAnsi="Times New Roman" w:cs="Times New Roman"/>
            <w:sz w:val="24"/>
            <w:szCs w:val="24"/>
          </w:rPr>
          <w:t>N</w:t>
        </w:r>
        <w:r w:rsidR="00687D47">
          <w:rPr>
            <w:rFonts w:ascii="Times New Roman" w:eastAsia="Times New Roman" w:hAnsi="Times New Roman" w:cs="Times New Roman"/>
            <w:sz w:val="24"/>
            <w:szCs w:val="24"/>
          </w:rPr>
          <w:t>EU</w:t>
        </w:r>
        <w:r w:rsidR="00687D47">
          <w:rPr>
            <w:rFonts w:ascii="Times New Roman" w:eastAsia="Times New Roman" w:hAnsi="Times New Roman" w:cs="Times New Roman"/>
            <w:sz w:val="24"/>
            <w:szCs w:val="24"/>
          </w:rPr>
          <w:t xml:space="preserve">Sv2 </w:t>
        </w:r>
      </w:ins>
      <w:r>
        <w:rPr>
          <w:rFonts w:ascii="Times New Roman" w:eastAsia="Times New Roman" w:hAnsi="Times New Roman" w:cs="Times New Roman"/>
          <w:sz w:val="24"/>
          <w:szCs w:val="24"/>
        </w:rPr>
        <w:t xml:space="preserve">uses only 151 faces to define circulation, it was not expected that NEUSv2 could reproduce circulation features on scales smaller than its boxes. However, verifying broad circulation patterns ensures that nutrients, detrital pools, and passively transported functional groups behave realistically. </w:t>
      </w:r>
    </w:p>
    <w:p w14:paraId="00000051" w14:textId="77777777" w:rsidR="00921C02" w:rsidRDefault="00E75778">
      <w:pPr>
        <w:spacing w:line="480" w:lineRule="auto"/>
        <w:jc w:val="center"/>
        <w:rPr>
          <w:rFonts w:ascii="Times New Roman" w:eastAsia="Times New Roman" w:hAnsi="Times New Roman" w:cs="Times New Roman"/>
          <w:sz w:val="24"/>
          <w:szCs w:val="24"/>
        </w:rPr>
      </w:pPr>
      <w:r>
        <w:rPr>
          <w:noProof/>
          <w:sz w:val="24"/>
          <w:szCs w:val="24"/>
        </w:rPr>
        <w:drawing>
          <wp:inline distT="114300" distB="114300" distL="114300" distR="114300" wp14:anchorId="555B30AD" wp14:editId="26672EE5">
            <wp:extent cx="3890963" cy="3890963"/>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890963" cy="3890963"/>
                    </a:xfrm>
                    <a:prstGeom prst="rect">
                      <a:avLst/>
                    </a:prstGeom>
                    <a:ln/>
                  </pic:spPr>
                </pic:pic>
              </a:graphicData>
            </a:graphic>
          </wp:inline>
        </w:drawing>
      </w:r>
    </w:p>
    <w:p w14:paraId="00000052" w14:textId="77777777" w:rsidR="00921C02" w:rsidRDefault="00E7577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i/>
        </w:rPr>
        <w:t>Figure 2: The mean flow speed and direction is shown for each NEUSv2 face based on the day-of-year climatological forcing. Line colors show the flow speed (cm s</w:t>
      </w:r>
      <w:r>
        <w:rPr>
          <w:rFonts w:ascii="Times New Roman" w:eastAsia="Times New Roman" w:hAnsi="Times New Roman" w:cs="Times New Roman"/>
          <w:i/>
          <w:vertAlign w:val="superscript"/>
        </w:rPr>
        <w:t>-1</w:t>
      </w:r>
      <w:r>
        <w:rPr>
          <w:rFonts w:ascii="Times New Roman" w:eastAsia="Times New Roman" w:hAnsi="Times New Roman" w:cs="Times New Roman"/>
          <w:i/>
        </w:rPr>
        <w:t>) and arrows show the direction of the flow across each face. Boxes shaded in gray are boundary boxes.</w:t>
      </w:r>
    </w:p>
    <w:p w14:paraId="00000053" w14:textId="77777777" w:rsidR="00921C02" w:rsidRDefault="00921C02">
      <w:pPr>
        <w:spacing w:line="480" w:lineRule="auto"/>
        <w:ind w:firstLine="720"/>
        <w:jc w:val="both"/>
        <w:rPr>
          <w:rFonts w:ascii="Times New Roman" w:eastAsia="Times New Roman" w:hAnsi="Times New Roman" w:cs="Times New Roman"/>
          <w:sz w:val="24"/>
          <w:szCs w:val="24"/>
        </w:rPr>
      </w:pPr>
    </w:p>
    <w:p w14:paraId="51D24007" w14:textId="2CC2A613" w:rsidR="009F6DD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mid-Atlantic Bight (MAB), cross-shelf faces correctly show a southerly surface flow of 2 to 6 cm 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which is consistent with observations </w:t>
      </w:r>
      <w:r w:rsidR="003241C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{"citationItems":[{"id":"ITEM-1","itemData":{"DOI":"10.1175/2007JPO3768.1","author":[{"dropping-particle":"","family":"Lentz","given":"Steven J","non-dropping-particle":"","parse-names":false,"suffix":""}],"container-title":"Journal of Physical Oceanography","id":"ITEM-1","issue":"6","issued":{"date-parts":[["2008"]]},"page":"1203-1221","title":"Observations and a Model of the Mean Circulation over the Middle Atlantic Bight","type":"article-journal","volume":"38"},"uris":["http://www.mendeley.com/documents/?uuid=ed8a0752-3ee7-4534-96c3-e06b4e3c5954"]}],"mendeley":{"formattedCitation":"(Lentz, 2008)","plainTextFormattedCitation":"(Lentz, 2008)","previouslyFormattedCitation":"(Lentz, 2008)"},"properties":{"noteIndex":0},"schema":"https://github.com/citation-style-language/schema/raw/master/csl-citation.json"}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(Lentz, 2008)</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Surface horizontal fluxes were </w:t>
      </w:r>
      <w:r>
        <w:rPr>
          <w:rFonts w:ascii="Times New Roman" w:eastAsia="Times New Roman" w:hAnsi="Times New Roman" w:cs="Times New Roman"/>
          <w:sz w:val="24"/>
          <w:szCs w:val="24"/>
        </w:rPr>
        <w:lastRenderedPageBreak/>
        <w:t xml:space="preserve">most variable in </w:t>
      </w:r>
      <w:ins w:id="22" w:author="Vincent S. Saba" w:date="2022-04-21T19:29:00Z">
        <w:r w:rsidR="00687D47">
          <w:rPr>
            <w:rFonts w:ascii="Times New Roman" w:eastAsia="Times New Roman" w:hAnsi="Times New Roman" w:cs="Times New Roman"/>
            <w:sz w:val="24"/>
            <w:szCs w:val="24"/>
          </w:rPr>
          <w:t>s</w:t>
        </w:r>
      </w:ins>
      <w:del w:id="23" w:author="Vincent S. Saba" w:date="2022-04-21T19:29:00Z">
        <w:r w:rsidDel="00687D4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pring (1.58 cm 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SD) and least in </w:t>
      </w:r>
      <w:ins w:id="24" w:author="Vincent S. Saba" w:date="2022-04-21T19:29:00Z">
        <w:r w:rsidR="00687D47">
          <w:rPr>
            <w:rFonts w:ascii="Times New Roman" w:eastAsia="Times New Roman" w:hAnsi="Times New Roman" w:cs="Times New Roman"/>
            <w:sz w:val="24"/>
            <w:szCs w:val="24"/>
          </w:rPr>
          <w:t>s</w:t>
        </w:r>
      </w:ins>
      <w:del w:id="25" w:author="Vincent S. Saba" w:date="2022-04-21T19:29:00Z">
        <w:r w:rsidDel="00687D4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ummer (1.44 cm 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SD). An unusually large northward flow enters along the short faces in the southern MAB. Although the Gulf Stream is typically more offshore</w:t>
      </w:r>
      <w:r w:rsidR="003241CC">
        <w:rPr>
          <w:rFonts w:ascii="Times New Roman" w:eastAsia="Times New Roman" w:hAnsi="Times New Roman" w:cs="Times New Roman"/>
          <w:sz w:val="24"/>
          <w:szCs w:val="24"/>
        </w:rPr>
        <w:t xml:space="preserve"> </w:t>
      </w:r>
      <w:r w:rsidR="003241C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DOI":"10.1175/1520-0485(2002)031&lt;3516:GSVAOA&gt;2.0.CO;2","ISSN":"0022-3670","author":[{"dropping-particle":"","family":"Frankignoul","given":"Claude","non-dropping-particle":"","parse-names":false,"suffix":""},{"dropping-particle":"","family":"Coëtlogon","given":"Gaelle","non-dropping-particle":"de","parse-names":false,"suffix":""},{"dropping-particle":"","family":"Joyce","given":"Terrence M.","non-dropping-particle":"","parse-names":false,"suffix":""},{"dropping-particle":"","family":"Dong","given":"Shenfu","non-dropping-particle":"","parse-names":false,"suffix":""}],"container-title":"Journal of Physical Oceanography","id":"ITEM-1","issue":"12","issued":{"date-parts":[["2001","12"]]},"page":"3516-3529","title":"Gulf Stream Variability and Ocean–Atmosphere Interactions*","type":"article-journal","volume":"31"},"uris":["http://www.mendeley.com/documents/?uuid=b26af8e6-f867-43d6-9525-e1d38e87b5a9"]}],"mendeley":{"formattedCitation":"(Frankignoul et al., 2001)","plainTextFormattedCitation":"(Frankignoul et al., 2001)","previouslyFormattedCitation":"(Frankignoul et al., 2001)"},"properties":{"noteIndex":0},"schema":"https://github.com/citation-style-language/schema/raw/master/csl-citation.json"}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(Frankignoul et al., 2001)</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a strong northward flow component</w:t>
      </w:r>
      <w:ins w:id="26" w:author="Vincent S. Saba" w:date="2022-04-21T19:30:00Z">
        <w:r w:rsidR="00687D47">
          <w:rPr>
            <w:rFonts w:ascii="Times New Roman" w:eastAsia="Times New Roman" w:hAnsi="Times New Roman" w:cs="Times New Roman"/>
            <w:sz w:val="24"/>
            <w:szCs w:val="24"/>
            <w:highlight w:val="white"/>
          </w:rPr>
          <w:t xml:space="preserve"> where the Gulf Stream separates from the coastline</w:t>
        </w:r>
      </w:ins>
      <w:r>
        <w:rPr>
          <w:rFonts w:ascii="Times New Roman" w:eastAsia="Times New Roman" w:hAnsi="Times New Roman" w:cs="Times New Roman"/>
          <w:sz w:val="24"/>
          <w:szCs w:val="24"/>
          <w:highlight w:val="white"/>
        </w:rPr>
        <w:t xml:space="preserve"> in those few GLORYS caused a large flux.</w:t>
      </w:r>
    </w:p>
    <w:p w14:paraId="00000055" w14:textId="0D441C2F"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Typically, surface circulation is cyclonic in the GOM and anticyclonic over GB </w:t>
      </w:r>
      <w:r w:rsidR="003241C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{"citationItems":[{"id":"ITEM-1","itemData":{"DOI":"10.1016/j.dsr2.2005.06.033","ISSN":"09670645","author":[{"dropping-particle":"","family":"Pettigrew","given":"Neal R.","non-dropping-particle":"","parse-names":false,"suffix":""},{"dropping-particle":"","family":"Churchill","given":"James H.","non-dropping-particle":"","parse-names":false,"suffix":""},{"dropping-particle":"","family":"Janzen","given":"Carol D.","non-dropping-particle":"","parse-names":false,"suffix":""},{"dropping-particle":"","family":"Mangum","given":"Linda J.","non-dropping-particle":"","parse-names":false,"suffix":""},{"dropping-particle":"","family":"Signell","given":"Richard P.","non-dropping-particle":"","parse-names":false,"suffix":""},{"dropping-particle":"","family":"Thomas","given":"Andrew C.","non-dropping-particle":"","parse-names":false,"suffix":""},{"dropping-particle":"","family":"Townsend","given":"David W.","non-dropping-particle":"","parse-names":false,"suffix":""},{"dropping-particle":"","family":"Wallinga","given":"John P.","non-dropping-particle":"","parse-names":false,"suffix":""},{"dropping-particle":"","family":"Xue","given":"Huijie","non-dropping-particle":"","parse-names":false,"suffix":""}],"container-title":"Deep Sea Research Part II: Topical Studies in Oceanography","id":"ITEM-1","issue":"19-21","issued":{"date-parts":[["2005","9"]]},"page":"2369-2391","title":"The kinematic and hydrographic structure of the Gulf of Maine Coastal Current","type":"article-journal","volume":"52"},"uris":["http://www.mendeley.com/documents/?uuid=5ff5ba9f-00be-47c2-9595-7a9f9134456d"]}],"mendeley":{"formattedCitation":"(Pettigrew et al., 2005)","plainTextFormattedCitation":"(Pettigrew et al., 2005)","previouslyFormattedCitation":"(Pettigrew et al., 2005)"},"properties":{"noteIndex":0},"schema":"https://github.com/citation-style-language/schema/raw/master/csl-citation.json"}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(Pettigrew et al., 2005)</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NEUSv2 was able to capture this pattern in GB, the simulated GOM circulation showed a flow reversal in the coastal boxes. GOM surface and slope water typically enters through the Northeast Channel (NEC) and exits in the Great South Channel (Figure 1) or around the northeastern flank of GB </w:t>
      </w:r>
      <w:r w:rsidR="003241C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{"citationItems":[{"id":"ITEM-1","itemData":{"author":[{"dropping-particle":"","family":"Brooks","given":"David A","non-dropping-particle":"","parse-names":false,"suffix":""}],"container-title":"Journal of Geophysical Research","id":"ITEM-1","issue":"C3","issued":{"date-parts":[["1985"]]},"page":"4687-4705","title":"Vernal Circulation in the Gulf of Maine","type":"article-journal","volume":"90"},"uris":["http://www.mendeley.com/documents/?uuid=04aeffb8-0f4e-49d6-87c3-bbaa4d880d66"]}],"mendeley":{"formattedCitation":"(Brooks, 1985)","plainTextFormattedCitation":"(Brooks, 1985)","previouslyFormattedCitation":"(Brooks, 1985)"},"properties":{"noteIndex":0},"schema":"https://github.com/citation-style-language/schema/raw/master/csl-citation.json"}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(Brooks, 1985)</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NEUSv2 correctly captured the influx of surface water northwest into the GOM through the </w:t>
      </w:r>
      <w:commentRangeStart w:id="27"/>
      <w:r>
        <w:rPr>
          <w:rFonts w:ascii="Times New Roman" w:eastAsia="Times New Roman" w:hAnsi="Times New Roman" w:cs="Times New Roman"/>
          <w:sz w:val="24"/>
          <w:szCs w:val="24"/>
        </w:rPr>
        <w:t xml:space="preserve">Labrador shelf </w:t>
      </w:r>
      <w:commentRangeEnd w:id="27"/>
      <w:r w:rsidR="00347945">
        <w:rPr>
          <w:rStyle w:val="CommentReference"/>
        </w:rPr>
        <w:commentReference w:id="27"/>
      </w:r>
      <w:r>
        <w:rPr>
          <w:rFonts w:ascii="Times New Roman" w:eastAsia="Times New Roman" w:hAnsi="Times New Roman" w:cs="Times New Roman"/>
          <w:sz w:val="24"/>
          <w:szCs w:val="24"/>
        </w:rPr>
        <w:t xml:space="preserve">and the Northeast Channel, as well as the surface and mid-depth southwest flow through the South Channel. In the NEC, a deep water counter-current is present </w:t>
      </w:r>
      <w:r w:rsidR="003241CC">
        <w:rPr>
          <w:rFonts w:ascii="Times New Roman" w:eastAsia="Times New Roman" w:hAnsi="Times New Roman" w:cs="Times New Roman"/>
          <w:sz w:val="24"/>
          <w:szCs w:val="24"/>
        </w:rPr>
        <w:fldChar w:fldCharType="begin" w:fldLock="1"/>
      </w:r>
      <w:r w:rsidR="007849B7">
        <w:rPr>
          <w:rFonts w:ascii="Times New Roman" w:eastAsia="Times New Roman" w:hAnsi="Times New Roman" w:cs="Times New Roman"/>
          <w:sz w:val="24"/>
          <w:szCs w:val="24"/>
        </w:rPr>
        <w:instrText>ADDIN CSL_CITATION {"citationItems":[{"id":"ITEM-1","itemData":{"DOI":"10.1029/2018JC014308","ISSN":"2169-9275","author":[{"dropping-particle":"","family":"Zhang","given":"Shuwen","non-dropping-particle":"","parse-names":false,"suffix":""},{"dropping-particle":"","family":"Stock","given":"Charles A.","non-dropping-particle":"","parse-names":false,"suffix":""},{"dropping-particle":"","family":"Curchitser","given":"Enrique N.","non-dropping-particle":"","parse-names":false,"suffix":""},{"dropping-particle":"","family":"Dussin","given":"Raphael","non-dropping-particle":"","parse-names":false,"suffix":""}],"container-title":"Journal of Geophysical Research: Oceans","id":"ITEM-1","issue":"5","issued":{"date-parts":[["2019","5","2"]]},"page":"2969-2991","title":"A Numerical Model Analysis of the Mean and Seasonal Nitrogen Budget on the Northeast U.S. Shelf","type":"article-journal","volume":"124"},"uris":["http://www.mendeley.com/documents/?uuid=dec2c0e1-c290-404b-9417-045bc23cafec"]}],"mendeley":{"formattedCitation":"(Zhang et al., 2019)","plainTextFormattedCitation":"(Zhang et al., 2019)","previouslyFormattedCitation":"(Zhang et al., 2019)"},"properties":{"noteIndex":0},"schema":"https://github.com/citation-style-language/schema/raw/master/csl-citation.json"}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(Zhang et al., 2019)</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while it is not possible to reproduce this given the resolution of NEUSv2, it might explain the southeast flow in the deepest layer of the NEC box. The coastal cyclonic flow in the GOM was not resolved in NEUSv2 given its sparse face density. The influence of circulation on phytoplankton is already captured in the satellite data, thus possible discrepancies in NEUSv2’s circulation should not strongly influence lower trophic level dynamics. </w:t>
      </w:r>
    </w:p>
    <w:p w14:paraId="00000056" w14:textId="75E42CF9"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box geometry of NEUSv2 allows for a better approximation of the GLORYS12V1 temperature</w:t>
      </w:r>
      <w:r w:rsidR="00922ED3">
        <w:rPr>
          <w:rFonts w:ascii="Times New Roman" w:eastAsia="Times New Roman" w:hAnsi="Times New Roman" w:cs="Times New Roman"/>
          <w:sz w:val="24"/>
          <w:szCs w:val="24"/>
        </w:rPr>
        <w:t xml:space="preserve"> (Figure 3)</w:t>
      </w:r>
      <w:r>
        <w:rPr>
          <w:rFonts w:ascii="Times New Roman" w:eastAsia="Times New Roman" w:hAnsi="Times New Roman" w:cs="Times New Roman"/>
          <w:sz w:val="24"/>
          <w:szCs w:val="24"/>
        </w:rPr>
        <w:t xml:space="preserve"> and salinity</w:t>
      </w:r>
      <w:r w:rsidR="00922ED3">
        <w:rPr>
          <w:rFonts w:ascii="Times New Roman" w:eastAsia="Times New Roman" w:hAnsi="Times New Roman" w:cs="Times New Roman"/>
          <w:sz w:val="24"/>
          <w:szCs w:val="24"/>
        </w:rPr>
        <w:t xml:space="preserve"> (Figure 4)</w:t>
      </w:r>
      <w:r>
        <w:rPr>
          <w:rFonts w:ascii="Times New Roman" w:eastAsia="Times New Roman" w:hAnsi="Times New Roman" w:cs="Times New Roman"/>
          <w:sz w:val="24"/>
          <w:szCs w:val="24"/>
        </w:rPr>
        <w:t xml:space="preserve"> patterns than it does for circulation, as boxes are based largely on bathymetric features. The expectation was that NEUSv2’s box geometry and the upscaling process did not inhibit its ability to resolve seasonal patterns and spatial patterns at scales at or larger than its boxes.  NEUSv2’s surface layer (0-50m) resolved the cross-shelf temperature gradient in the MAB spring and fall in GLORYS12V1 as well as the latitudinal temperature gradient in all seasons (Figure 3). Patterns of temperature bias within NEUSv2 boxes (</w:t>
      </w:r>
      <w:sdt>
        <w:sdtPr>
          <w:tag w:val="goog_rdk_16"/>
          <w:id w:val="-1071808670"/>
        </w:sdtPr>
        <w:sdtEndPr/>
        <w:sdtContent/>
      </w:sdt>
      <w:r>
        <w:rPr>
          <w:rFonts w:ascii="Times New Roman" w:eastAsia="Times New Roman" w:hAnsi="Times New Roman" w:cs="Times New Roman"/>
          <w:sz w:val="24"/>
          <w:szCs w:val="24"/>
        </w:rPr>
        <w:t>Fig</w:t>
      </w:r>
      <w:r w:rsidR="00922ED3">
        <w:rPr>
          <w:rFonts w:ascii="Times New Roman" w:eastAsia="Times New Roman" w:hAnsi="Times New Roman" w:cs="Times New Roman"/>
          <w:sz w:val="24"/>
          <w:szCs w:val="24"/>
        </w:rPr>
        <w:t>ure</w:t>
      </w:r>
      <w:r>
        <w:rPr>
          <w:rFonts w:ascii="Times New Roman" w:eastAsia="Times New Roman" w:hAnsi="Times New Roman" w:cs="Times New Roman"/>
          <w:sz w:val="24"/>
          <w:szCs w:val="24"/>
        </w:rPr>
        <w:t xml:space="preserve"> </w:t>
      </w:r>
      <w:r w:rsidR="00922ED3">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show that the strong latitudinal gradients in the MAB and shelf-break boxes resulted in divergent patterns of bias where bias was higher in the south and lower in the north of each box. In contrast central GOM and northern GB boxes had a narrower temperature distribution resulting in less divergent patterns of bias. Box-level temperature bias in the NEUSv2 surface layer (0-50m) is generally negative (-0.06 to 6x10</w:t>
      </w:r>
      <w:r>
        <w:rPr>
          <w:rFonts w:ascii="Times New Roman" w:eastAsia="Times New Roman" w:hAnsi="Times New Roman" w:cs="Times New Roman"/>
          <w:sz w:val="24"/>
          <w:szCs w:val="24"/>
          <w:vertAlign w:val="superscript"/>
        </w:rPr>
        <w:t xml:space="preserve">-4 </w:t>
      </w:r>
      <w:proofErr w:type="spellStart"/>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xml:space="preserve">) due to skew GLORYS12V1 temperature distributions. GOM boxes had similar temperature bias, but significant differences between boxes were present overall (ANOVA: p &lt;&lt; 0.001). The southern MAB boxes at all depth levels had more negative temperature biases. </w:t>
      </w:r>
    </w:p>
    <w:p w14:paraId="00000057" w14:textId="067DE16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correctly reproduces the lower spatial variation in salinity from GLORYS12V1 (Figures </w:t>
      </w:r>
      <w:r w:rsidR="00922ED3">
        <w:rPr>
          <w:rFonts w:ascii="Times New Roman" w:eastAsia="Times New Roman" w:hAnsi="Times New Roman" w:cs="Times New Roman"/>
          <w:sz w:val="24"/>
          <w:szCs w:val="24"/>
        </w:rPr>
        <w:t>4</w:t>
      </w:r>
      <w:r>
        <w:rPr>
          <w:rFonts w:ascii="Times New Roman" w:eastAsia="Times New Roman" w:hAnsi="Times New Roman" w:cs="Times New Roman"/>
          <w:sz w:val="24"/>
          <w:szCs w:val="24"/>
        </w:rPr>
        <w:t>), as well as the decrease in salinity as one moves from offshore to inshore. Salinity bias magnitudes were small (-0.02 to 0.005) and differed between boxes (</w:t>
      </w:r>
      <w:r w:rsidR="00922ED3">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 xml:space="preserve">ANOVA: p &lt;&lt; 0.001). As with temperature, salinity bias was closer to zero in the GOM and GB boxes, with significantly more negative bias in the southern MAB at all depth levels. The salinity difference between the GOM and the MAB is more pronounced as depth increases and </w:t>
      </w:r>
      <w:r w:rsidR="00922ED3">
        <w:rPr>
          <w:rFonts w:ascii="Times New Roman" w:eastAsia="Times New Roman" w:hAnsi="Times New Roman" w:cs="Times New Roman"/>
          <w:sz w:val="24"/>
          <w:szCs w:val="24"/>
        </w:rPr>
        <w:t>is seen in both models (Figure 4</w:t>
      </w:r>
      <w:r>
        <w:rPr>
          <w:rFonts w:ascii="Times New Roman" w:eastAsia="Times New Roman" w:hAnsi="Times New Roman" w:cs="Times New Roman"/>
          <w:sz w:val="24"/>
          <w:szCs w:val="24"/>
        </w:rPr>
        <w:t xml:space="preserve">). Patterns of within-box bias are mainly driven by cross-shelf gradients, as opposed to latitudinal gradients with temperature. Overall, temperature and salinity bias, while more extreme on the scale of GLORYS12V1, is sufficiently low for the purpose of reproducing the large-scale processes necessary for NEUSv2. </w:t>
      </w:r>
    </w:p>
    <w:p w14:paraId="00000058" w14:textId="77777777" w:rsidR="00921C02" w:rsidRDefault="00921C02">
      <w:pPr>
        <w:spacing w:line="480" w:lineRule="auto"/>
        <w:ind w:firstLine="720"/>
        <w:jc w:val="both"/>
        <w:rPr>
          <w:rFonts w:ascii="Times New Roman" w:eastAsia="Times New Roman" w:hAnsi="Times New Roman" w:cs="Times New Roman"/>
          <w:sz w:val="24"/>
          <w:szCs w:val="24"/>
        </w:rPr>
      </w:pPr>
    </w:p>
    <w:p w14:paraId="00000059"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7EDD0F" wp14:editId="20F3686F">
            <wp:extent cx="3876675" cy="468832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876675" cy="4688320"/>
                    </a:xfrm>
                    <a:prstGeom prst="rect">
                      <a:avLst/>
                    </a:prstGeom>
                    <a:ln/>
                  </pic:spPr>
                </pic:pic>
              </a:graphicData>
            </a:graphic>
          </wp:inline>
        </w:drawing>
      </w:r>
    </w:p>
    <w:p w14:paraId="0000005A" w14:textId="20CBBB7C" w:rsidR="00921C02" w:rsidRDefault="008E71F3">
      <w:pPr>
        <w:spacing w:line="276" w:lineRule="auto"/>
        <w:jc w:val="center"/>
        <w:rPr>
          <w:rFonts w:ascii="Times New Roman" w:eastAsia="Times New Roman" w:hAnsi="Times New Roman" w:cs="Times New Roman"/>
          <w:i/>
          <w:sz w:val="24"/>
          <w:szCs w:val="24"/>
        </w:rPr>
      </w:pPr>
      <w:sdt>
        <w:sdtPr>
          <w:tag w:val="goog_rdk_17"/>
          <w:id w:val="847442151"/>
        </w:sdtPr>
        <w:sdtEndPr/>
        <w:sdtContent>
          <w:commentRangeStart w:id="28"/>
        </w:sdtContent>
      </w:sdt>
      <w:r w:rsidR="00E75778">
        <w:rPr>
          <w:rFonts w:ascii="Times New Roman" w:eastAsia="Times New Roman" w:hAnsi="Times New Roman" w:cs="Times New Roman"/>
          <w:i/>
          <w:sz w:val="24"/>
          <w:szCs w:val="24"/>
        </w:rPr>
        <w:t>Figure 3</w:t>
      </w:r>
      <w:commentRangeEnd w:id="28"/>
      <w:r w:rsidR="00E75778">
        <w:commentReference w:id="28"/>
      </w:r>
      <w:r w:rsidR="00E75778">
        <w:rPr>
          <w:rFonts w:ascii="Times New Roman" w:eastAsia="Times New Roman" w:hAnsi="Times New Roman" w:cs="Times New Roman"/>
          <w:i/>
          <w:sz w:val="24"/>
          <w:szCs w:val="24"/>
        </w:rPr>
        <w:t>: Each panel shows NEUSv2 (upper map) and GLORYS12V1 (lower map) temperature as seasonal means (columns) for each NEUSv2 depth layer (rows). NEUSv2 temperature is shown as box means, and GLORYS12V1 is shown on its original 4km resolution, with NEUSv2 boxes overlaid for illustration.</w:t>
      </w:r>
    </w:p>
    <w:p w14:paraId="43C70D00" w14:textId="77777777" w:rsidR="00922ED3" w:rsidRDefault="00922ED3" w:rsidP="00922ED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FE479F" wp14:editId="540E7467">
            <wp:extent cx="4295775" cy="5179427"/>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295775" cy="5179427"/>
                    </a:xfrm>
                    <a:prstGeom prst="rect">
                      <a:avLst/>
                    </a:prstGeom>
                    <a:ln/>
                  </pic:spPr>
                </pic:pic>
              </a:graphicData>
            </a:graphic>
          </wp:inline>
        </w:drawing>
      </w:r>
    </w:p>
    <w:p w14:paraId="464A99E2" w14:textId="77777777" w:rsidR="00922ED3" w:rsidRDefault="00922ED3" w:rsidP="00922ED3">
      <w:pPr>
        <w:spacing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  Each panel shows NEUSv2 (upper map) and GLORYS12V1 (lower map) salinity as seasonal means (columns) for each NEUSv2 depth layer (rows). NEUSv2 salinity is shown as box means, and GLORYS12V1 is shown on its original 4km resolution, with NEUSv2 boxes overlaid for illustration.</w:t>
      </w:r>
    </w:p>
    <w:p w14:paraId="42E4550B" w14:textId="77777777" w:rsidR="00922ED3" w:rsidRDefault="00922ED3">
      <w:pPr>
        <w:spacing w:line="276" w:lineRule="auto"/>
        <w:jc w:val="center"/>
        <w:rPr>
          <w:rFonts w:ascii="Times New Roman" w:eastAsia="Times New Roman" w:hAnsi="Times New Roman" w:cs="Times New Roman"/>
          <w:i/>
          <w:sz w:val="24"/>
          <w:szCs w:val="24"/>
        </w:rPr>
      </w:pPr>
    </w:p>
    <w:p w14:paraId="0000005B" w14:textId="77777777" w:rsidR="00921C02" w:rsidRDefault="00E75778">
      <w:pPr>
        <w:spacing w:line="480" w:lineRule="auto"/>
        <w:jc w:val="center"/>
      </w:pPr>
      <w:r>
        <w:rPr>
          <w:noProof/>
        </w:rPr>
        <w:lastRenderedPageBreak/>
        <w:drawing>
          <wp:inline distT="114300" distB="114300" distL="114300" distR="114300" wp14:anchorId="34FA37F3" wp14:editId="7E414602">
            <wp:extent cx="3516861" cy="4824413"/>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516861" cy="4824413"/>
                    </a:xfrm>
                    <a:prstGeom prst="rect">
                      <a:avLst/>
                    </a:prstGeom>
                    <a:ln/>
                  </pic:spPr>
                </pic:pic>
              </a:graphicData>
            </a:graphic>
          </wp:inline>
        </w:drawing>
      </w:r>
    </w:p>
    <w:p w14:paraId="0000005C" w14:textId="2C7CB7AF" w:rsidR="00921C02" w:rsidRDefault="00E75778">
      <w:pPr>
        <w:jc w:val="center"/>
        <w:rPr>
          <w:rFonts w:ascii="Times New Roman" w:eastAsia="Times New Roman" w:hAnsi="Times New Roman" w:cs="Times New Roman"/>
          <w:i/>
        </w:rPr>
      </w:pPr>
      <w:commentRangeStart w:id="29"/>
      <w:r>
        <w:rPr>
          <w:rFonts w:ascii="Times New Roman" w:eastAsia="Times New Roman" w:hAnsi="Times New Roman" w:cs="Times New Roman"/>
          <w:i/>
        </w:rPr>
        <w:t xml:space="preserve">Figure </w:t>
      </w:r>
      <w:r w:rsidR="00922ED3">
        <w:rPr>
          <w:rFonts w:ascii="Times New Roman" w:eastAsia="Times New Roman" w:hAnsi="Times New Roman" w:cs="Times New Roman"/>
          <w:i/>
        </w:rPr>
        <w:t>5</w:t>
      </w:r>
      <w:r>
        <w:rPr>
          <w:rFonts w:ascii="Times New Roman" w:eastAsia="Times New Roman" w:hAnsi="Times New Roman" w:cs="Times New Roman"/>
          <w:i/>
        </w:rPr>
        <w:t>: Mean temperature (left column) and salinity (right column) bias (GLORYS12V1 - NEUSv2) using all GLORYS12V1 data from 1993 to 2018. Bias is calculated on the GLORYS12V1 4 km</w:t>
      </w:r>
      <w:r>
        <w:rPr>
          <w:rFonts w:ascii="Times New Roman" w:eastAsia="Times New Roman" w:hAnsi="Times New Roman" w:cs="Times New Roman"/>
          <w:i/>
          <w:vertAlign w:val="superscript"/>
        </w:rPr>
        <w:t xml:space="preserve">2 </w:t>
      </w:r>
      <w:r>
        <w:rPr>
          <w:rFonts w:ascii="Times New Roman" w:eastAsia="Times New Roman" w:hAnsi="Times New Roman" w:cs="Times New Roman"/>
          <w:i/>
        </w:rPr>
        <w:t>grid with respect to the NEUSv2 box value that represents each grid cell. Separate bias calculations are made for each season (rows). All panels show depth-averaged values corresponding to the NEUSv2 surface layer (0 to 50 m).</w:t>
      </w:r>
      <w:commentRangeEnd w:id="29"/>
      <w:r w:rsidR="0095277A">
        <w:rPr>
          <w:rStyle w:val="CommentReference"/>
        </w:rPr>
        <w:commentReference w:id="29"/>
      </w:r>
    </w:p>
    <w:p w14:paraId="0000005D" w14:textId="77777777" w:rsidR="00921C02" w:rsidRDefault="00921C02">
      <w:pPr>
        <w:jc w:val="both"/>
        <w:rPr>
          <w:rFonts w:ascii="Times New Roman" w:eastAsia="Times New Roman" w:hAnsi="Times New Roman" w:cs="Times New Roman"/>
          <w:i/>
        </w:rPr>
      </w:pPr>
    </w:p>
    <w:p w14:paraId="00000060" w14:textId="77777777" w:rsidR="00921C02" w:rsidRDefault="00921C02">
      <w:pPr>
        <w:spacing w:line="480" w:lineRule="auto"/>
        <w:jc w:val="center"/>
        <w:rPr>
          <w:rFonts w:ascii="Times New Roman" w:eastAsia="Times New Roman" w:hAnsi="Times New Roman" w:cs="Times New Roman"/>
          <w:sz w:val="24"/>
          <w:szCs w:val="24"/>
        </w:rPr>
      </w:pPr>
    </w:p>
    <w:p w14:paraId="00000061" w14:textId="77777777"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4.1.2 Biological Forcing</w:t>
      </w:r>
    </w:p>
    <w:p w14:paraId="00000062" w14:textId="29FDF84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boxes resolve much of the spatial and seasonal variation in surface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in the satellite data (Figure 6). Furthermore, NEUSv2 correctly reproduces elevated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a </w:t>
      </w:r>
      <w:r>
        <w:rPr>
          <w:rFonts w:ascii="Times New Roman" w:eastAsia="Times New Roman" w:hAnsi="Times New Roman" w:cs="Times New Roman"/>
          <w:sz w:val="24"/>
          <w:szCs w:val="24"/>
        </w:rPr>
        <w:t xml:space="preserve">within nearshore boxes and the central GB and decreased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offshore and in the central GOM. The </w:t>
      </w:r>
      <w:r>
        <w:rPr>
          <w:rFonts w:ascii="Times New Roman" w:eastAsia="Times New Roman" w:hAnsi="Times New Roman" w:cs="Times New Roman"/>
          <w:sz w:val="24"/>
          <w:szCs w:val="24"/>
        </w:rPr>
        <w:lastRenderedPageBreak/>
        <w:t xml:space="preserve">elevated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observed over Nantucket Shoals is dampened in NEUSv2 by the upscaling processes (Figure 6). Nantucket Shoals is a feature on a similar spatial scale to NEUSv2 boxes, yet it is divided between multiple boxes. Generally, upscaling resulted in a damping of the intensity of the elevated </w:t>
      </w:r>
      <w:sdt>
        <w:sdtPr>
          <w:tag w:val="goog_rdk_18"/>
          <w:id w:val="-2117515822"/>
        </w:sdtPr>
        <w:sdtEndPr/>
        <w:sdtContent>
          <w:commentRangeStart w:id="30"/>
        </w:sdtContent>
      </w:sdt>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a </w:t>
      </w:r>
      <w:commentRangeEnd w:id="30"/>
      <w:r>
        <w:commentReference w:id="30"/>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p>
    <w:p w14:paraId="00000063" w14:textId="3A0EBB1E"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NEUSv2 phytoplankton size classes show similar overall patterns to total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with higher concentrations nearshore and over GB as in the satellite data. Analyses of bias in size-class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concentration show the presence of significant box differences (ANOVA: p &lt;&lt; 0.001). Patterns in phytoplankton size-class bias</w:t>
      </w:r>
      <w:r w:rsidR="00C34D95">
        <w:rPr>
          <w:rFonts w:ascii="Times New Roman" w:eastAsia="Times New Roman" w:hAnsi="Times New Roman" w:cs="Times New Roman"/>
          <w:sz w:val="24"/>
          <w:szCs w:val="24"/>
        </w:rPr>
        <w:t xml:space="preserve"> (Figure 7)</w:t>
      </w:r>
      <w:r>
        <w:rPr>
          <w:rFonts w:ascii="Times New Roman" w:eastAsia="Times New Roman" w:hAnsi="Times New Roman" w:cs="Times New Roman"/>
          <w:sz w:val="24"/>
          <w:szCs w:val="24"/>
        </w:rPr>
        <w:t xml:space="preserve"> showed similar levels of bias in offshore or deeper water boxes. The spatial heterogeneity in concentration within nearshore boxes results in significant differences in bias. Overall the mean seasonal concentration of diatoms is about 9 times higher</w:t>
      </w:r>
      <w:r w:rsidR="00C34D95">
        <w:rPr>
          <w:rFonts w:ascii="Times New Roman" w:eastAsia="Times New Roman" w:hAnsi="Times New Roman" w:cs="Times New Roman"/>
          <w:sz w:val="24"/>
          <w:szCs w:val="24"/>
        </w:rPr>
        <w:t xml:space="preserve"> than dinoflagellates</w:t>
      </w:r>
      <w:r>
        <w:rPr>
          <w:rFonts w:ascii="Times New Roman" w:eastAsia="Times New Roman" w:hAnsi="Times New Roman" w:cs="Times New Roman"/>
          <w:sz w:val="24"/>
          <w:szCs w:val="24"/>
        </w:rPr>
        <w:t>. The ratio of diatoms to picophytoplankton varies seasonally with a maximum of 7:5 in winter and a minimum of 7:10 in summer.</w:t>
      </w:r>
    </w:p>
    <w:p w14:paraId="00000064" w14:textId="77777777" w:rsidR="00921C02" w:rsidRDefault="00921C02">
      <w:pPr>
        <w:spacing w:line="480" w:lineRule="auto"/>
        <w:ind w:firstLine="720"/>
        <w:jc w:val="both"/>
        <w:rPr>
          <w:rFonts w:ascii="Times New Roman" w:eastAsia="Times New Roman" w:hAnsi="Times New Roman" w:cs="Times New Roman"/>
          <w:sz w:val="24"/>
          <w:szCs w:val="24"/>
        </w:rPr>
      </w:pPr>
    </w:p>
    <w:p w14:paraId="00000065"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27A7AD" wp14:editId="71584F84">
            <wp:extent cx="3975421" cy="6300788"/>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975421" cy="6300788"/>
                    </a:xfrm>
                    <a:prstGeom prst="rect">
                      <a:avLst/>
                    </a:prstGeom>
                    <a:ln/>
                  </pic:spPr>
                </pic:pic>
              </a:graphicData>
            </a:graphic>
          </wp:inline>
        </w:drawing>
      </w:r>
    </w:p>
    <w:p w14:paraId="00000066" w14:textId="77777777" w:rsidR="00921C02" w:rsidRDefault="00E75778">
      <w:pPr>
        <w:spacing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6:  Each panel shows NEUSv2 (upper map) and Turner algorithm (lower </w:t>
      </w:r>
      <w:proofErr w:type="gramStart"/>
      <w:r>
        <w:rPr>
          <w:rFonts w:ascii="Times New Roman" w:eastAsia="Times New Roman" w:hAnsi="Times New Roman" w:cs="Times New Roman"/>
          <w:i/>
          <w:sz w:val="24"/>
          <w:szCs w:val="24"/>
        </w:rPr>
        <w:t>map)  total</w:t>
      </w:r>
      <w:proofErr w:type="gramEnd"/>
      <w:r>
        <w:rPr>
          <w:rFonts w:ascii="Times New Roman" w:eastAsia="Times New Roman" w:hAnsi="Times New Roman" w:cs="Times New Roman"/>
          <w:i/>
          <w:sz w:val="24"/>
          <w:szCs w:val="24"/>
        </w:rPr>
        <w:t xml:space="preserve"> chlorophyll-a (column 1) and phytoplankton size class chlorophyll-</w:t>
      </w:r>
      <w:r>
        <w:rPr>
          <w:rFonts w:ascii="Times New Roman" w:eastAsia="Times New Roman" w:hAnsi="Times New Roman" w:cs="Times New Roman"/>
          <w:sz w:val="24"/>
          <w:szCs w:val="24"/>
        </w:rPr>
        <w:t>a</w:t>
      </w:r>
      <w:r>
        <w:rPr>
          <w:rFonts w:ascii="Times New Roman" w:eastAsia="Times New Roman" w:hAnsi="Times New Roman" w:cs="Times New Roman"/>
          <w:i/>
          <w:sz w:val="24"/>
          <w:szCs w:val="24"/>
        </w:rPr>
        <w:t xml:space="preserve"> (columns 2 - 4) as seasonal means (rows). NEUSv2 values are shown as box means, and GLORYS12V1 are shown on its original 4km resolution, with NEUSv2 boxes overlaid for illustration.</w:t>
      </w:r>
    </w:p>
    <w:p w14:paraId="00000067"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3EF7995" wp14:editId="75182211">
            <wp:extent cx="4291013" cy="448784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291013" cy="4487848"/>
                    </a:xfrm>
                    <a:prstGeom prst="rect">
                      <a:avLst/>
                    </a:prstGeom>
                    <a:ln/>
                  </pic:spPr>
                </pic:pic>
              </a:graphicData>
            </a:graphic>
          </wp:inline>
        </w:drawing>
      </w:r>
    </w:p>
    <w:p w14:paraId="00000068" w14:textId="77777777" w:rsidR="00921C02" w:rsidRDefault="00E75778">
      <w:pPr>
        <w:spacing w:line="276" w:lineRule="auto"/>
        <w:jc w:val="center"/>
        <w:rPr>
          <w:rFonts w:ascii="Times New Roman" w:eastAsia="Times New Roman" w:hAnsi="Times New Roman" w:cs="Times New Roman"/>
          <w:i/>
        </w:rPr>
      </w:pPr>
      <w:r>
        <w:rPr>
          <w:rFonts w:ascii="Times New Roman" w:eastAsia="Times New Roman" w:hAnsi="Times New Roman" w:cs="Times New Roman"/>
          <w:i/>
        </w:rPr>
        <w:t>Figure 7:  Mean bias (Turner Algorithm - NEUSv2) in phytoplankton biomass for diatoms (column 1), dinoflagellates (column 2), and picophytoplankton (column 3). Bias is calculated on the OC-CCI 4 km</w:t>
      </w:r>
      <w:r>
        <w:rPr>
          <w:rFonts w:ascii="Times New Roman" w:eastAsia="Times New Roman" w:hAnsi="Times New Roman" w:cs="Times New Roman"/>
          <w:i/>
          <w:vertAlign w:val="superscript"/>
        </w:rPr>
        <w:t xml:space="preserve">2 </w:t>
      </w:r>
      <w:r>
        <w:rPr>
          <w:rFonts w:ascii="Times New Roman" w:eastAsia="Times New Roman" w:hAnsi="Times New Roman" w:cs="Times New Roman"/>
          <w:i/>
        </w:rPr>
        <w:t xml:space="preserve">grid with respect to the NEUSv2 box value that represents each grid cell. Separate bias calculations are made for each season (rows). All panels show depth-averaged values corresponding to the NEUSv2 surface layer (0 to 50 m). </w:t>
      </w:r>
    </w:p>
    <w:p w14:paraId="00000069" w14:textId="77777777" w:rsidR="00921C02" w:rsidRDefault="00E75778">
      <w:pPr>
        <w:spacing w:line="276" w:lineRule="auto"/>
        <w:jc w:val="center"/>
        <w:rPr>
          <w:rFonts w:ascii="Times New Roman" w:eastAsia="Times New Roman" w:hAnsi="Times New Roman" w:cs="Times New Roman"/>
          <w:sz w:val="24"/>
          <w:szCs w:val="24"/>
        </w:rPr>
      </w:pPr>
      <w:r>
        <w:br w:type="page"/>
      </w:r>
    </w:p>
    <w:p w14:paraId="0000006A"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 Spatial and Temporal Patterns</w:t>
      </w:r>
    </w:p>
    <w:p w14:paraId="0000006B" w14:textId="77777777"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4.2.1 Phytoplankton and Zooplankton</w:t>
      </w:r>
    </w:p>
    <w:p w14:paraId="0000006C" w14:textId="16CC286B" w:rsidR="00921C02" w:rsidRDefault="00E75778">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seasonality of NEUSv2 phytoplankton was not affected by the upscaling process. Diatoms</w:t>
      </w:r>
      <w:r>
        <w:rPr>
          <w:rFonts w:ascii="Times New Roman" w:eastAsia="Times New Roman" w:hAnsi="Times New Roman" w:cs="Times New Roman"/>
          <w:color w:val="000000"/>
          <w:sz w:val="24"/>
          <w:szCs w:val="24"/>
        </w:rPr>
        <w:t xml:space="preserve"> were the dominant phytoplankton group in GB and the GOM, but were generally equal in biomass to picophytoplankton in the MAB (</w:t>
      </w:r>
      <w:r w:rsidR="00121F6E">
        <w:rPr>
          <w:rFonts w:ascii="Times New Roman" w:eastAsia="Times New Roman" w:hAnsi="Times New Roman" w:cs="Times New Roman"/>
          <w:color w:val="000000"/>
          <w:sz w:val="24"/>
          <w:szCs w:val="24"/>
        </w:rPr>
        <w:t xml:space="preserve">Figure 8; </w:t>
      </w:r>
      <w:r>
        <w:rPr>
          <w:rFonts w:ascii="Times New Roman" w:eastAsia="Times New Roman" w:hAnsi="Times New Roman" w:cs="Times New Roman"/>
          <w:color w:val="000000"/>
          <w:sz w:val="24"/>
          <w:szCs w:val="24"/>
        </w:rPr>
        <w:t xml:space="preserve">Table 1). Diatoms </w:t>
      </w:r>
      <w:r>
        <w:rPr>
          <w:rFonts w:ascii="Times New Roman" w:eastAsia="Times New Roman" w:hAnsi="Times New Roman" w:cs="Times New Roman"/>
          <w:sz w:val="24"/>
          <w:szCs w:val="24"/>
        </w:rPr>
        <w:t>bloomed in spring in all regions and fall in the MAB. Dinoflagellate blooms occurred in spring and fall in all regions. Picophytoplankton blooms occurred in summer and fall in GB and the GOM, while blooms occurred in spring and fall in the MAB.</w:t>
      </w:r>
    </w:p>
    <w:p w14:paraId="0000006D"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DFD751" wp14:editId="5B54230E">
            <wp:extent cx="4572000" cy="326136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572000" cy="3261360"/>
                    </a:xfrm>
                    <a:prstGeom prst="rect">
                      <a:avLst/>
                    </a:prstGeom>
                    <a:ln/>
                  </pic:spPr>
                </pic:pic>
              </a:graphicData>
            </a:graphic>
          </wp:inline>
        </w:drawing>
      </w:r>
    </w:p>
    <w:p w14:paraId="0000006E" w14:textId="77777777" w:rsidR="00921C02" w:rsidRDefault="00E75778">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D1A7C1" wp14:editId="171D5E86">
            <wp:extent cx="4572000" cy="3263705"/>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572000" cy="3263705"/>
                    </a:xfrm>
                    <a:prstGeom prst="rect">
                      <a:avLst/>
                    </a:prstGeom>
                    <a:ln/>
                  </pic:spPr>
                </pic:pic>
              </a:graphicData>
            </a:graphic>
          </wp:inline>
        </w:drawing>
      </w:r>
    </w:p>
    <w:p w14:paraId="0000006F" w14:textId="77777777" w:rsidR="00921C02" w:rsidRDefault="00E75778">
      <w:pPr>
        <w:spacing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Monthly standardized biomass for select NEUSv2 functional groups and for each ecological region (Georges Bank - orange, Gulf of Maine - blue, and Mid-Atlantic Bight - green). Panels A-F show biomass as a volume-standardized concentration (</w:t>
      </w:r>
      <w:proofErr w:type="spellStart"/>
      <w:r>
        <w:rPr>
          <w:rFonts w:ascii="Times New Roman" w:eastAsia="Times New Roman" w:hAnsi="Times New Roman" w:cs="Times New Roman"/>
          <w:i/>
          <w:sz w:val="24"/>
          <w:szCs w:val="24"/>
        </w:rPr>
        <w:t>mgN</w:t>
      </w:r>
      <w:proofErr w:type="spellEnd"/>
      <w:r>
        <w:rPr>
          <w:rFonts w:ascii="Times New Roman" w:eastAsia="Times New Roman" w:hAnsi="Times New Roman" w:cs="Times New Roman"/>
          <w:i/>
          <w:sz w:val="24"/>
          <w:szCs w:val="24"/>
        </w:rPr>
        <w:t xml:space="preserve"> m</w:t>
      </w:r>
      <w:r>
        <w:rPr>
          <w:rFonts w:ascii="Times New Roman" w:eastAsia="Times New Roman" w:hAnsi="Times New Roman" w:cs="Times New Roman"/>
          <w:i/>
          <w:sz w:val="24"/>
          <w:szCs w:val="24"/>
          <w:vertAlign w:val="superscript"/>
        </w:rPr>
        <w:t>-3</w:t>
      </w:r>
      <w:r>
        <w:rPr>
          <w:rFonts w:ascii="Times New Roman" w:eastAsia="Times New Roman" w:hAnsi="Times New Roman" w:cs="Times New Roman"/>
          <w:i/>
          <w:sz w:val="24"/>
          <w:szCs w:val="24"/>
        </w:rPr>
        <w:t>), panel G as a volume-standardized biomass (</w:t>
      </w:r>
      <w:proofErr w:type="spellStart"/>
      <w:r>
        <w:rPr>
          <w:rFonts w:ascii="Times New Roman" w:eastAsia="Times New Roman" w:hAnsi="Times New Roman" w:cs="Times New Roman"/>
          <w:i/>
          <w:sz w:val="24"/>
          <w:szCs w:val="24"/>
        </w:rPr>
        <w:t>mT</w:t>
      </w:r>
      <w:proofErr w:type="spellEnd"/>
      <w:r>
        <w:rPr>
          <w:rFonts w:ascii="Times New Roman" w:eastAsia="Times New Roman" w:hAnsi="Times New Roman" w:cs="Times New Roman"/>
          <w:i/>
          <w:sz w:val="24"/>
          <w:szCs w:val="24"/>
        </w:rPr>
        <w:t xml:space="preserve">), and panel </w:t>
      </w:r>
      <w:proofErr w:type="spellStart"/>
      <w:r>
        <w:rPr>
          <w:rFonts w:ascii="Times New Roman" w:eastAsia="Times New Roman" w:hAnsi="Times New Roman" w:cs="Times New Roman"/>
          <w:i/>
          <w:sz w:val="24"/>
          <w:szCs w:val="24"/>
        </w:rPr>
        <w:t>H as</w:t>
      </w:r>
      <w:proofErr w:type="spellEnd"/>
      <w:r>
        <w:rPr>
          <w:rFonts w:ascii="Times New Roman" w:eastAsia="Times New Roman" w:hAnsi="Times New Roman" w:cs="Times New Roman"/>
          <w:i/>
          <w:sz w:val="24"/>
          <w:szCs w:val="24"/>
        </w:rPr>
        <w:t xml:space="preserve"> an area-standardized biomass density (</w:t>
      </w:r>
      <w:proofErr w:type="spellStart"/>
      <w:r>
        <w:rPr>
          <w:rFonts w:ascii="Times New Roman" w:eastAsia="Times New Roman" w:hAnsi="Times New Roman" w:cs="Times New Roman"/>
          <w:i/>
          <w:sz w:val="24"/>
          <w:szCs w:val="24"/>
        </w:rPr>
        <w:t>mgN</w:t>
      </w:r>
      <w:proofErr w:type="spellEnd"/>
      <w:r>
        <w:rPr>
          <w:rFonts w:ascii="Times New Roman" w:eastAsia="Times New Roman" w:hAnsi="Times New Roman" w:cs="Times New Roman"/>
          <w:i/>
          <w:sz w:val="24"/>
          <w:szCs w:val="24"/>
        </w:rPr>
        <w:t xml:space="preserve"> m</w:t>
      </w:r>
      <w:r>
        <w:rPr>
          <w:rFonts w:ascii="Times New Roman" w:eastAsia="Times New Roman" w:hAnsi="Times New Roman" w:cs="Times New Roman"/>
          <w:i/>
          <w:sz w:val="24"/>
          <w:szCs w:val="24"/>
          <w:vertAlign w:val="superscript"/>
        </w:rPr>
        <w:t>-3</w:t>
      </w:r>
      <w:r>
        <w:rPr>
          <w:rFonts w:ascii="Times New Roman" w:eastAsia="Times New Roman" w:hAnsi="Times New Roman" w:cs="Times New Roman"/>
          <w:i/>
          <w:sz w:val="24"/>
          <w:szCs w:val="24"/>
        </w:rPr>
        <w:t>). Vertical lines show the end of the defined spin-up period. Planktivores and benthos are aggregated guilds (Defined in Table 1).</w:t>
      </w:r>
    </w:p>
    <w:p w14:paraId="00000070" w14:textId="77777777" w:rsidR="00921C02" w:rsidRDefault="00921C02">
      <w:pPr>
        <w:spacing w:line="276" w:lineRule="auto"/>
        <w:jc w:val="both"/>
        <w:rPr>
          <w:rFonts w:ascii="Times New Roman" w:eastAsia="Times New Roman" w:hAnsi="Times New Roman" w:cs="Times New Roman"/>
          <w:i/>
          <w:sz w:val="24"/>
          <w:szCs w:val="24"/>
        </w:rPr>
      </w:pPr>
    </w:p>
    <w:p w14:paraId="00000071" w14:textId="632F415C"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Zooplankton composition differed between the three regions, where micro-, meso-, and </w:t>
      </w:r>
      <w:proofErr w:type="spellStart"/>
      <w:r>
        <w:rPr>
          <w:rFonts w:ascii="Times New Roman" w:eastAsia="Times New Roman" w:hAnsi="Times New Roman" w:cs="Times New Roman"/>
          <w:sz w:val="24"/>
          <w:szCs w:val="24"/>
        </w:rPr>
        <w:t>macrozooplankton</w:t>
      </w:r>
      <w:proofErr w:type="spellEnd"/>
      <w:r>
        <w:rPr>
          <w:rFonts w:ascii="Times New Roman" w:eastAsia="Times New Roman" w:hAnsi="Times New Roman" w:cs="Times New Roman"/>
          <w:sz w:val="24"/>
          <w:szCs w:val="24"/>
        </w:rPr>
        <w:t xml:space="preserve"> were relatively prominent in GB, the MAB, and the GOM, respectively, but all zooplankton groups maintained robust fractions in all regions (</w:t>
      </w:r>
      <w:r w:rsidR="00121F6E">
        <w:rPr>
          <w:rFonts w:ascii="Times New Roman" w:eastAsia="Times New Roman" w:hAnsi="Times New Roman" w:cs="Times New Roman"/>
          <w:sz w:val="24"/>
          <w:szCs w:val="24"/>
        </w:rPr>
        <w:t xml:space="preserve">Figure 8; </w:t>
      </w:r>
      <w:r>
        <w:rPr>
          <w:rFonts w:ascii="Times New Roman" w:eastAsia="Times New Roman" w:hAnsi="Times New Roman" w:cs="Times New Roman"/>
          <w:sz w:val="24"/>
          <w:szCs w:val="24"/>
        </w:rPr>
        <w:t xml:space="preserve">Table 1). Microzooplankton were strongly coupled to picophytoplankton through diet interactions resulting in an indirect coupling of macro- and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to picophytoplankton through their diet interactions. Microzooplankton biomass peaks in the fall in all EPUs just after picophytoplankton blooms (Figure </w:t>
      </w:r>
      <w:r w:rsidR="00121F6E">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Both meso- and </w:t>
      </w:r>
      <w:proofErr w:type="spellStart"/>
      <w:r>
        <w:rPr>
          <w:rFonts w:ascii="Times New Roman" w:eastAsia="Times New Roman" w:hAnsi="Times New Roman" w:cs="Times New Roman"/>
          <w:sz w:val="24"/>
          <w:szCs w:val="24"/>
        </w:rPr>
        <w:t>macrozooplankton</w:t>
      </w:r>
      <w:proofErr w:type="spellEnd"/>
      <w:r>
        <w:rPr>
          <w:rFonts w:ascii="Times New Roman" w:eastAsia="Times New Roman" w:hAnsi="Times New Roman" w:cs="Times New Roman"/>
          <w:sz w:val="24"/>
          <w:szCs w:val="24"/>
        </w:rPr>
        <w:t xml:space="preserve"> required 10 to 20 model years to reach a stable biomass, with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stabilized at a mean biomass between 1.9 and 3.1 starting biomass and macrozooplankton stabilized at 4 times starting biomass. While initial values are on </w:t>
      </w:r>
      <w:r>
        <w:rPr>
          <w:rFonts w:ascii="Times New Roman" w:eastAsia="Times New Roman" w:hAnsi="Times New Roman" w:cs="Times New Roman"/>
          <w:sz w:val="24"/>
          <w:szCs w:val="24"/>
        </w:rPr>
        <w:lastRenderedPageBreak/>
        <w:t>the same order of magnitude as the COPEPOD dataset, zooplankton initial conditions are uncertain due to data limitations and may not necessarily represent the target biomass for contemporary conditions.</w:t>
      </w:r>
    </w:p>
    <w:p w14:paraId="00000072" w14:textId="7D87E1C8"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generally overestimated the zooplankton biomass seen in the COPEPOD dataset. Winter concentrations were much higher (1.4 to 1.7 times), with more comparable ratios (1 to 1.9 times) in the other seasons. NEUSV2 zooplankton have a predefined vertical and horizontal distributions, so this discrepancy is not caused by an overwintering behavior but rather may be due to the poor sampling coverage the COPEPOD during those months (N = 1,121 in winter compared to N = 2,481 in spring). The ratio between COPEPOD and NEUSv2 zooplankton was not consistently dependent on EPU (Figure S</w:t>
      </w:r>
      <w:r w:rsidR="00F80F4C">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The COPEPOD dataset likely underestimates microzooplankton due to larger mesh size selectivity and its sparse spatiotemporal resolution. We assess that NEUSv2 provides a reasonable approximation of zooplankton biomass, as it lies well within an order of magnitude of available COPEPOD. </w:t>
      </w:r>
    </w:p>
    <w:p w14:paraId="00000073"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seasonal decomposition of biomass timeseries for each functional group showed a clear succession of zooplankton groups within a year (Figure 9). In all EPUs, a bloom of microzooplankton occurs after a rise in picophytoplankton, and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respond to either the micro-zooplankton blooms (GB and MAB) or the fall diatom bloom (GOM; Figure 8). In all regions, zooplankton groups are relatively unresponsive to the spring phytoplankton blooms, likely the result of strong top-down control by planktivores in the spring.</w:t>
      </w:r>
    </w:p>
    <w:p w14:paraId="00000074" w14:textId="77777777" w:rsidR="00921C02" w:rsidRDefault="00E75778">
      <w:pPr>
        <w:rPr>
          <w:rFonts w:ascii="Times New Roman" w:eastAsia="Times New Roman" w:hAnsi="Times New Roman" w:cs="Times New Roman"/>
          <w:sz w:val="24"/>
          <w:szCs w:val="24"/>
        </w:rPr>
      </w:pPr>
      <w:r>
        <w:br w:type="page"/>
      </w:r>
    </w:p>
    <w:p w14:paraId="00000075" w14:textId="0427E4DD" w:rsidR="00921C02" w:rsidRDefault="008E71F3">
      <w:pPr>
        <w:spacing w:line="276" w:lineRule="auto"/>
        <w:jc w:val="both"/>
      </w:pPr>
      <w:sdt>
        <w:sdtPr>
          <w:tag w:val="goog_rdk_19"/>
          <w:id w:val="-974062670"/>
        </w:sdtPr>
        <w:sdtEndPr/>
        <w:sdtContent>
          <w:commentRangeStart w:id="31"/>
        </w:sdtContent>
      </w:sdt>
      <w:sdt>
        <w:sdtPr>
          <w:tag w:val="goog_rdk_20"/>
          <w:id w:val="1455442969"/>
        </w:sdtPr>
        <w:sdtEndPr/>
        <w:sdtContent>
          <w:commentRangeStart w:id="32"/>
        </w:sdtContent>
      </w:sdt>
      <w:sdt>
        <w:sdtPr>
          <w:tag w:val="goog_rdk_21"/>
          <w:id w:val="-1486777179"/>
        </w:sdtPr>
        <w:sdtEndPr/>
        <w:sdtContent>
          <w:commentRangeStart w:id="33"/>
          <w:commentRangeStart w:id="34"/>
        </w:sdtContent>
      </w:sdt>
      <w:r w:rsidR="00E75778">
        <w:rPr>
          <w:rFonts w:ascii="Times New Roman" w:eastAsia="Times New Roman" w:hAnsi="Times New Roman" w:cs="Times New Roman"/>
          <w:i/>
        </w:rPr>
        <w:t>Table 1</w:t>
      </w:r>
      <w:commentRangeEnd w:id="31"/>
      <w:r w:rsidR="00E75778">
        <w:commentReference w:id="31"/>
      </w:r>
      <w:commentRangeEnd w:id="32"/>
      <w:r w:rsidR="00E75778">
        <w:commentReference w:id="32"/>
      </w:r>
      <w:commentRangeEnd w:id="34"/>
      <w:r w:rsidR="00E75778">
        <w:commentReference w:id="34"/>
      </w:r>
      <w:commentRangeEnd w:id="33"/>
      <w:r w:rsidR="007849B7">
        <w:rPr>
          <w:rStyle w:val="CommentReference"/>
        </w:rPr>
        <w:commentReference w:id="33"/>
      </w:r>
      <w:r w:rsidR="00E75778">
        <w:rPr>
          <w:rFonts w:ascii="Times New Roman" w:eastAsia="Times New Roman" w:hAnsi="Times New Roman" w:cs="Times New Roman"/>
          <w:i/>
        </w:rPr>
        <w:t xml:space="preserve">: The proportional composition (by biomass) of functional groups for each guild within each ecological production unit. The total domain-wide biomass for each functional group (10,000s </w:t>
      </w:r>
      <w:proofErr w:type="spellStart"/>
      <w:r w:rsidR="00E75778">
        <w:rPr>
          <w:rFonts w:ascii="Times New Roman" w:eastAsia="Times New Roman" w:hAnsi="Times New Roman" w:cs="Times New Roman"/>
          <w:i/>
        </w:rPr>
        <w:t>mT</w:t>
      </w:r>
      <w:proofErr w:type="spellEnd"/>
      <w:r w:rsidR="00E75778">
        <w:rPr>
          <w:rFonts w:ascii="Times New Roman" w:eastAsia="Times New Roman" w:hAnsi="Times New Roman" w:cs="Times New Roman"/>
          <w:i/>
        </w:rPr>
        <w:t>) is shown as annual means (± SD). Values shown are for all post spin up years (1998-2018).</w:t>
      </w:r>
      <w:r w:rsidR="00FA479C">
        <w:rPr>
          <w:rFonts w:ascii="Times New Roman" w:eastAsia="Times New Roman" w:hAnsi="Times New Roman" w:cs="Times New Roman"/>
          <w:i/>
        </w:rPr>
        <w:t xml:space="preserve"> </w:t>
      </w:r>
    </w:p>
    <w:tbl>
      <w:tblPr>
        <w:tblStyle w:val="a1"/>
        <w:tblW w:w="5000" w:type="pct"/>
        <w:tblBorders>
          <w:top w:val="nil"/>
          <w:left w:val="nil"/>
          <w:bottom w:val="nil"/>
          <w:right w:val="nil"/>
          <w:insideH w:val="nil"/>
          <w:insideV w:val="nil"/>
        </w:tblBorders>
        <w:tblCellMar>
          <w:bottom w:w="29" w:type="dxa"/>
        </w:tblCellMar>
        <w:tblLook w:val="0600" w:firstRow="0" w:lastRow="0" w:firstColumn="0" w:lastColumn="0" w:noHBand="1" w:noVBand="1"/>
      </w:tblPr>
      <w:tblGrid>
        <w:gridCol w:w="1697"/>
        <w:gridCol w:w="2549"/>
        <w:gridCol w:w="725"/>
        <w:gridCol w:w="730"/>
        <w:gridCol w:w="725"/>
        <w:gridCol w:w="1374"/>
        <w:gridCol w:w="1537"/>
      </w:tblGrid>
      <w:tr w:rsidR="008F50DD" w14:paraId="20E8595A" w14:textId="77777777" w:rsidTr="00F459A5">
        <w:trPr>
          <w:trHeight w:val="20"/>
        </w:trPr>
        <w:tc>
          <w:tcPr>
            <w:tcW w:w="909" w:type="pct"/>
            <w:tcBorders>
              <w:top w:val="nil"/>
              <w:left w:val="nil"/>
              <w:bottom w:val="single" w:sz="18" w:space="0" w:color="000000"/>
              <w:right w:val="nil"/>
            </w:tcBorders>
            <w:shd w:val="clear" w:color="auto" w:fill="FFFFFF"/>
            <w:tcMar>
              <w:top w:w="36" w:type="dxa"/>
              <w:left w:w="36" w:type="dxa"/>
              <w:bottom w:w="36" w:type="dxa"/>
              <w:right w:w="36" w:type="dxa"/>
            </w:tcMar>
          </w:tcPr>
          <w:p w14:paraId="3D00A42C" w14:textId="77777777" w:rsidR="008F50DD" w:rsidRDefault="008F50DD">
            <w:pPr>
              <w:spacing w:after="0" w:line="240" w:lineRule="auto"/>
              <w:rPr>
                <w:rFonts w:ascii="Times New Roman" w:eastAsia="Times New Roman" w:hAnsi="Times New Roman" w:cs="Times New Roman"/>
                <w:sz w:val="24"/>
                <w:szCs w:val="24"/>
              </w:rPr>
            </w:pPr>
          </w:p>
        </w:tc>
        <w:tc>
          <w:tcPr>
            <w:tcW w:w="1365" w:type="pct"/>
            <w:tcBorders>
              <w:top w:val="nil"/>
              <w:left w:val="nil"/>
              <w:bottom w:val="single" w:sz="18" w:space="0" w:color="000000"/>
              <w:right w:val="single" w:sz="18" w:space="0" w:color="auto"/>
            </w:tcBorders>
            <w:shd w:val="clear" w:color="auto" w:fill="FFFFFF"/>
            <w:tcMar>
              <w:top w:w="36" w:type="dxa"/>
              <w:left w:w="36" w:type="dxa"/>
              <w:bottom w:w="36" w:type="dxa"/>
              <w:right w:w="36" w:type="dxa"/>
            </w:tcMar>
            <w:vAlign w:val="bottom"/>
          </w:tcPr>
          <w:p w14:paraId="5CA6FDE1" w14:textId="77777777" w:rsidR="008F50DD" w:rsidRDefault="008F50DD">
            <w:pPr>
              <w:spacing w:after="0" w:line="240" w:lineRule="auto"/>
              <w:jc w:val="center"/>
              <w:rPr>
                <w:rFonts w:ascii="Times New Roman" w:eastAsia="Times New Roman" w:hAnsi="Times New Roman" w:cs="Times New Roman"/>
                <w:sz w:val="24"/>
                <w:szCs w:val="24"/>
              </w:rPr>
            </w:pPr>
          </w:p>
        </w:tc>
        <w:tc>
          <w:tcPr>
            <w:tcW w:w="1166" w:type="pct"/>
            <w:gridSpan w:val="3"/>
            <w:tcBorders>
              <w:top w:val="nil"/>
              <w:left w:val="single" w:sz="18" w:space="0" w:color="auto"/>
              <w:bottom w:val="single" w:sz="18" w:space="0" w:color="auto"/>
              <w:right w:val="single" w:sz="18" w:space="0" w:color="auto"/>
            </w:tcBorders>
            <w:shd w:val="clear" w:color="auto" w:fill="FFFFFF"/>
            <w:tcMar>
              <w:top w:w="36" w:type="dxa"/>
              <w:left w:w="36" w:type="dxa"/>
              <w:bottom w:w="36" w:type="dxa"/>
              <w:right w:w="36" w:type="dxa"/>
            </w:tcMar>
            <w:vAlign w:val="bottom"/>
          </w:tcPr>
          <w:p w14:paraId="754CFB3A" w14:textId="77D27F91" w:rsidR="008F50DD" w:rsidRDefault="008F50D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Proportion</w:t>
            </w:r>
          </w:p>
        </w:tc>
        <w:tc>
          <w:tcPr>
            <w:tcW w:w="1560" w:type="pct"/>
            <w:gridSpan w:val="2"/>
            <w:tcBorders>
              <w:top w:val="nil"/>
              <w:left w:val="single" w:sz="18" w:space="0" w:color="auto"/>
              <w:bottom w:val="single" w:sz="18" w:space="0" w:color="auto"/>
              <w:right w:val="single" w:sz="18" w:space="0" w:color="auto"/>
            </w:tcBorders>
            <w:shd w:val="clear" w:color="auto" w:fill="FFFFFF"/>
            <w:tcMar>
              <w:top w:w="36" w:type="dxa"/>
              <w:left w:w="36" w:type="dxa"/>
              <w:bottom w:w="36" w:type="dxa"/>
              <w:right w:w="36" w:type="dxa"/>
            </w:tcMar>
            <w:vAlign w:val="bottom"/>
          </w:tcPr>
          <w:p w14:paraId="5A559956" w14:textId="612A476A" w:rsidR="008F50DD" w:rsidRDefault="008F50D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Biomass</w:t>
            </w:r>
          </w:p>
        </w:tc>
      </w:tr>
      <w:tr w:rsidR="00353C1C" w14:paraId="2A562B3A" w14:textId="52F1259A" w:rsidTr="00F459A5">
        <w:trPr>
          <w:trHeight w:val="20"/>
        </w:trPr>
        <w:tc>
          <w:tcPr>
            <w:tcW w:w="909" w:type="pct"/>
            <w:tcBorders>
              <w:top w:val="nil"/>
              <w:left w:val="nil"/>
              <w:bottom w:val="single" w:sz="18" w:space="0" w:color="000000"/>
              <w:right w:val="single" w:sz="18" w:space="0" w:color="auto"/>
            </w:tcBorders>
            <w:shd w:val="clear" w:color="auto" w:fill="FFFFFF"/>
            <w:tcMar>
              <w:top w:w="36" w:type="dxa"/>
              <w:left w:w="36" w:type="dxa"/>
              <w:bottom w:w="36" w:type="dxa"/>
              <w:right w:w="36" w:type="dxa"/>
            </w:tcMar>
          </w:tcPr>
          <w:p w14:paraId="00000076" w14:textId="77777777" w:rsidR="00FA479C" w:rsidRDefault="00FA479C">
            <w:pPr>
              <w:spacing w:after="0" w:line="240" w:lineRule="auto"/>
              <w:rPr>
                <w:rFonts w:ascii="Times New Roman" w:eastAsia="Times New Roman" w:hAnsi="Times New Roman" w:cs="Times New Roman"/>
                <w:sz w:val="24"/>
                <w:szCs w:val="24"/>
              </w:rPr>
            </w:pPr>
          </w:p>
        </w:tc>
        <w:tc>
          <w:tcPr>
            <w:tcW w:w="1365" w:type="pct"/>
            <w:tcBorders>
              <w:top w:val="single" w:sz="18" w:space="0" w:color="000000"/>
              <w:left w:val="single" w:sz="18" w:space="0" w:color="auto"/>
              <w:bottom w:val="single" w:sz="18" w:space="0" w:color="000000"/>
              <w:right w:val="single" w:sz="18" w:space="0" w:color="auto"/>
            </w:tcBorders>
            <w:shd w:val="clear" w:color="auto" w:fill="FFFFFF"/>
            <w:tcMar>
              <w:top w:w="36" w:type="dxa"/>
              <w:left w:w="36" w:type="dxa"/>
              <w:bottom w:w="36" w:type="dxa"/>
              <w:right w:w="36" w:type="dxa"/>
            </w:tcMar>
            <w:vAlign w:val="bottom"/>
          </w:tcPr>
          <w:p w14:paraId="00000077" w14:textId="77777777" w:rsidR="00FA479C" w:rsidRDefault="00FA47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Group</w:t>
            </w:r>
          </w:p>
        </w:tc>
        <w:tc>
          <w:tcPr>
            <w:tcW w:w="388" w:type="pct"/>
            <w:tcBorders>
              <w:top w:val="single" w:sz="18" w:space="0" w:color="auto"/>
              <w:left w:val="single" w:sz="18" w:space="0" w:color="auto"/>
              <w:bottom w:val="single" w:sz="18" w:space="0" w:color="000000"/>
              <w:right w:val="single" w:sz="8" w:space="0" w:color="auto"/>
            </w:tcBorders>
            <w:shd w:val="clear" w:color="auto" w:fill="FFFFFF"/>
            <w:tcMar>
              <w:top w:w="36" w:type="dxa"/>
              <w:left w:w="36" w:type="dxa"/>
              <w:bottom w:w="36" w:type="dxa"/>
              <w:right w:w="36" w:type="dxa"/>
            </w:tcMar>
            <w:vAlign w:val="bottom"/>
          </w:tcPr>
          <w:p w14:paraId="00000078" w14:textId="77777777" w:rsidR="00FA479C" w:rsidRDefault="00FA47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w:t>
            </w:r>
          </w:p>
        </w:tc>
        <w:tc>
          <w:tcPr>
            <w:tcW w:w="391" w:type="pct"/>
            <w:tcBorders>
              <w:top w:val="single" w:sz="18" w:space="0" w:color="auto"/>
              <w:left w:val="single" w:sz="8" w:space="0" w:color="auto"/>
              <w:bottom w:val="single" w:sz="18" w:space="0" w:color="000000"/>
              <w:right w:val="single" w:sz="8" w:space="0" w:color="auto"/>
            </w:tcBorders>
            <w:shd w:val="clear" w:color="auto" w:fill="FFFFFF"/>
            <w:tcMar>
              <w:top w:w="36" w:type="dxa"/>
              <w:left w:w="36" w:type="dxa"/>
              <w:bottom w:w="36" w:type="dxa"/>
              <w:right w:w="36" w:type="dxa"/>
            </w:tcMar>
            <w:vAlign w:val="bottom"/>
          </w:tcPr>
          <w:p w14:paraId="00000079" w14:textId="77777777" w:rsidR="00FA479C" w:rsidRDefault="00FA47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GOM</w:t>
            </w:r>
          </w:p>
        </w:tc>
        <w:tc>
          <w:tcPr>
            <w:tcW w:w="388" w:type="pct"/>
            <w:tcBorders>
              <w:top w:val="single" w:sz="18" w:space="0" w:color="auto"/>
              <w:left w:val="single" w:sz="8" w:space="0" w:color="auto"/>
              <w:bottom w:val="single" w:sz="18" w:space="0" w:color="000000"/>
              <w:right w:val="single" w:sz="18" w:space="0" w:color="auto"/>
            </w:tcBorders>
            <w:shd w:val="clear" w:color="auto" w:fill="FFFFFF"/>
            <w:tcMar>
              <w:top w:w="36" w:type="dxa"/>
              <w:left w:w="36" w:type="dxa"/>
              <w:bottom w:w="36" w:type="dxa"/>
              <w:right w:w="36" w:type="dxa"/>
            </w:tcMar>
            <w:vAlign w:val="bottom"/>
          </w:tcPr>
          <w:p w14:paraId="0000007A" w14:textId="77777777" w:rsidR="00FA479C" w:rsidRDefault="00FA47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MAB</w:t>
            </w:r>
          </w:p>
        </w:tc>
        <w:tc>
          <w:tcPr>
            <w:tcW w:w="736" w:type="pct"/>
            <w:tcBorders>
              <w:top w:val="single" w:sz="18" w:space="0" w:color="auto"/>
              <w:left w:val="single" w:sz="18" w:space="0" w:color="auto"/>
              <w:bottom w:val="single" w:sz="18" w:space="0" w:color="000000"/>
              <w:right w:val="single" w:sz="8" w:space="0" w:color="auto"/>
            </w:tcBorders>
            <w:shd w:val="clear" w:color="auto" w:fill="FFFFFF"/>
            <w:tcMar>
              <w:top w:w="36" w:type="dxa"/>
              <w:left w:w="36" w:type="dxa"/>
              <w:bottom w:w="36" w:type="dxa"/>
              <w:right w:w="36" w:type="dxa"/>
            </w:tcMar>
            <w:vAlign w:val="bottom"/>
          </w:tcPr>
          <w:p w14:paraId="0000007B" w14:textId="7DF807CF" w:rsidR="00FA479C" w:rsidRDefault="008F50D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NEUSv2</w:t>
            </w:r>
          </w:p>
        </w:tc>
        <w:tc>
          <w:tcPr>
            <w:tcW w:w="824" w:type="pct"/>
            <w:tcBorders>
              <w:top w:val="single" w:sz="18" w:space="0" w:color="auto"/>
              <w:left w:val="single" w:sz="8" w:space="0" w:color="auto"/>
              <w:bottom w:val="single" w:sz="18" w:space="0" w:color="000000"/>
              <w:right w:val="single" w:sz="18" w:space="0" w:color="auto"/>
            </w:tcBorders>
            <w:shd w:val="clear" w:color="auto" w:fill="FFFFFF"/>
          </w:tcPr>
          <w:p w14:paraId="083C65C2" w14:textId="6A060E39" w:rsidR="00FA479C" w:rsidRDefault="008F50DD" w:rsidP="008F50D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w:t>
            </w:r>
          </w:p>
        </w:tc>
      </w:tr>
      <w:tr w:rsidR="00353C1C" w14:paraId="46C50917" w14:textId="10186AAB" w:rsidTr="00F459A5">
        <w:trPr>
          <w:trHeight w:val="20"/>
        </w:trPr>
        <w:tc>
          <w:tcPr>
            <w:tcW w:w="909" w:type="pct"/>
            <w:vMerge w:val="restart"/>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7C" w14:textId="77777777" w:rsidR="00FA479C" w:rsidRPr="00353C1C" w:rsidRDefault="00FA479C">
            <w:pPr>
              <w:spacing w:after="0" w:line="240" w:lineRule="auto"/>
              <w:jc w:val="center"/>
              <w:rPr>
                <w:rFonts w:ascii="Times New Roman" w:eastAsia="Times New Roman" w:hAnsi="Times New Roman" w:cs="Times New Roman"/>
                <w:i/>
                <w:sz w:val="24"/>
                <w:szCs w:val="24"/>
              </w:rPr>
            </w:pPr>
            <w:r w:rsidRPr="00353C1C">
              <w:rPr>
                <w:rFonts w:ascii="Times New Roman" w:eastAsia="Times New Roman" w:hAnsi="Times New Roman" w:cs="Times New Roman"/>
                <w:i/>
                <w:sz w:val="24"/>
                <w:szCs w:val="24"/>
              </w:rPr>
              <w:t>Benthos</w:t>
            </w: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7D"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Benthic Filter Feeders</w:t>
            </w:r>
          </w:p>
        </w:tc>
        <w:tc>
          <w:tcPr>
            <w:tcW w:w="388" w:type="pct"/>
            <w:tcBorders>
              <w:top w:val="single" w:sz="18" w:space="0" w:color="000000"/>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7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0.11</w:t>
            </w:r>
          </w:p>
        </w:tc>
        <w:tc>
          <w:tcPr>
            <w:tcW w:w="391" w:type="pct"/>
            <w:tcBorders>
              <w:top w:val="single" w:sz="18" w:space="0" w:color="000000"/>
              <w:left w:val="nil"/>
              <w:bottom w:val="single" w:sz="8" w:space="0" w:color="666666"/>
              <w:right w:val="single" w:sz="8" w:space="0" w:color="666666"/>
            </w:tcBorders>
            <w:shd w:val="clear" w:color="auto" w:fill="CCCCCC"/>
            <w:tcMar>
              <w:top w:w="36" w:type="dxa"/>
              <w:left w:w="36" w:type="dxa"/>
              <w:bottom w:w="36" w:type="dxa"/>
              <w:right w:w="36" w:type="dxa"/>
            </w:tcMar>
          </w:tcPr>
          <w:p w14:paraId="0000007F"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88" w:type="pct"/>
            <w:tcBorders>
              <w:top w:val="single" w:sz="18" w:space="0" w:color="000000"/>
              <w:left w:val="nil"/>
              <w:bottom w:val="single" w:sz="8" w:space="0" w:color="666666"/>
              <w:right w:val="single" w:sz="18" w:space="0" w:color="auto"/>
            </w:tcBorders>
            <w:shd w:val="clear" w:color="auto" w:fill="CCCCCC"/>
            <w:tcMar>
              <w:top w:w="36" w:type="dxa"/>
              <w:left w:w="36" w:type="dxa"/>
              <w:bottom w:w="36" w:type="dxa"/>
              <w:right w:w="36" w:type="dxa"/>
            </w:tcMar>
          </w:tcPr>
          <w:p w14:paraId="0000008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0.19</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81" w14:textId="39AC385A"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1,706 (137)</w:t>
            </w:r>
          </w:p>
        </w:tc>
        <w:tc>
          <w:tcPr>
            <w:tcW w:w="824" w:type="pct"/>
            <w:tcBorders>
              <w:top w:val="nil"/>
              <w:left w:val="nil"/>
              <w:bottom w:val="single" w:sz="8" w:space="0" w:color="666666"/>
              <w:right w:val="single" w:sz="18" w:space="0" w:color="auto"/>
            </w:tcBorders>
            <w:shd w:val="clear" w:color="auto" w:fill="CCCCCC"/>
          </w:tcPr>
          <w:p w14:paraId="13C0D586"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0FFA99F7" w14:textId="67CC4062"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82"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83"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Benthic Grazers</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8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85"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8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87" w14:textId="7C55795B"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673 (13)</w:t>
            </w:r>
          </w:p>
        </w:tc>
        <w:tc>
          <w:tcPr>
            <w:tcW w:w="824" w:type="pct"/>
            <w:tcBorders>
              <w:top w:val="nil"/>
              <w:left w:val="nil"/>
              <w:bottom w:val="single" w:sz="8" w:space="0" w:color="666666"/>
              <w:right w:val="single" w:sz="18" w:space="0" w:color="auto"/>
            </w:tcBorders>
          </w:tcPr>
          <w:p w14:paraId="21CECD1D"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1BF14DB5" w14:textId="159F9F63"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88"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89"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Benthic Carnivore</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8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8B"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0.13</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8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8D" w14:textId="437AC15E"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493 (11)</w:t>
            </w:r>
          </w:p>
        </w:tc>
        <w:tc>
          <w:tcPr>
            <w:tcW w:w="824" w:type="pct"/>
            <w:tcBorders>
              <w:top w:val="nil"/>
              <w:left w:val="nil"/>
              <w:bottom w:val="single" w:sz="8" w:space="0" w:color="666666"/>
              <w:right w:val="single" w:sz="18" w:space="0" w:color="auto"/>
            </w:tcBorders>
            <w:shd w:val="clear" w:color="auto" w:fill="CCCCCC"/>
          </w:tcPr>
          <w:p w14:paraId="27B2683E"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133EDC58" w14:textId="0255CCBF"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8E"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8F"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Ocean Quahogs</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9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0.02</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91"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9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93" w14:textId="78BA6904"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166 (32)</w:t>
            </w:r>
          </w:p>
        </w:tc>
        <w:tc>
          <w:tcPr>
            <w:tcW w:w="824" w:type="pct"/>
            <w:tcBorders>
              <w:top w:val="nil"/>
              <w:left w:val="nil"/>
              <w:bottom w:val="single" w:sz="8" w:space="0" w:color="666666"/>
              <w:right w:val="single" w:sz="18" w:space="0" w:color="auto"/>
            </w:tcBorders>
          </w:tcPr>
          <w:p w14:paraId="309C7409" w14:textId="4F2DAFDA" w:rsidR="00FA479C" w:rsidRPr="00353C1C" w:rsidRDefault="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319 (5)</w:t>
            </w:r>
            <w:r w:rsidR="00353C1C" w:rsidRPr="00353C1C">
              <w:rPr>
                <w:rFonts w:ascii="Times New Roman" w:eastAsia="Times New Roman" w:hAnsi="Times New Roman" w:cs="Times New Roman"/>
                <w:sz w:val="24"/>
                <w:szCs w:val="20"/>
                <w:vertAlign w:val="superscript"/>
              </w:rPr>
              <w:t>a</w:t>
            </w:r>
          </w:p>
        </w:tc>
      </w:tr>
      <w:tr w:rsidR="00353C1C" w14:paraId="6D97C94C" w14:textId="7D1C3D08"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94"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95"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Surf Clams</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9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97"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9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0.02</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99" w14:textId="61115DE2"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78 (24)</w:t>
            </w:r>
          </w:p>
        </w:tc>
        <w:tc>
          <w:tcPr>
            <w:tcW w:w="824" w:type="pct"/>
            <w:tcBorders>
              <w:top w:val="nil"/>
              <w:left w:val="nil"/>
              <w:bottom w:val="single" w:sz="8" w:space="0" w:color="666666"/>
              <w:right w:val="single" w:sz="18" w:space="0" w:color="auto"/>
            </w:tcBorders>
            <w:shd w:val="clear" w:color="auto" w:fill="CCCCCC"/>
          </w:tcPr>
          <w:p w14:paraId="3F5E62DA" w14:textId="297E6F39" w:rsidR="00FA479C" w:rsidRPr="00353C1C" w:rsidRDefault="007E45F3">
            <w:pPr>
              <w:spacing w:after="0" w:line="240" w:lineRule="auto"/>
              <w:rPr>
                <w:rFonts w:ascii="Times New Roman" w:eastAsia="Times New Roman" w:hAnsi="Times New Roman" w:cs="Times New Roman"/>
                <w:caps/>
                <w:sz w:val="24"/>
                <w:szCs w:val="20"/>
                <w:vertAlign w:val="superscript"/>
              </w:rPr>
            </w:pPr>
            <w:r w:rsidRPr="00353C1C">
              <w:rPr>
                <w:rFonts w:ascii="Times New Roman" w:eastAsia="Times New Roman" w:hAnsi="Times New Roman" w:cs="Times New Roman"/>
                <w:sz w:val="24"/>
                <w:szCs w:val="20"/>
              </w:rPr>
              <w:t>160 (33)</w:t>
            </w:r>
            <w:r w:rsidR="00353C1C" w:rsidRPr="00353C1C">
              <w:rPr>
                <w:rFonts w:ascii="Times New Roman" w:eastAsia="Times New Roman" w:hAnsi="Times New Roman" w:cs="Times New Roman"/>
                <w:sz w:val="24"/>
                <w:szCs w:val="20"/>
                <w:vertAlign w:val="superscript"/>
              </w:rPr>
              <w:t>a</w:t>
            </w:r>
          </w:p>
        </w:tc>
      </w:tr>
      <w:tr w:rsidR="00353C1C" w14:paraId="731264B0" w14:textId="23032448"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9A"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9B"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Sea Scallops</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9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9D"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9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9F" w14:textId="745C896A"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57 (15)</w:t>
            </w:r>
          </w:p>
        </w:tc>
        <w:tc>
          <w:tcPr>
            <w:tcW w:w="824" w:type="pct"/>
            <w:tcBorders>
              <w:top w:val="nil"/>
              <w:left w:val="nil"/>
              <w:bottom w:val="single" w:sz="8" w:space="0" w:color="666666"/>
              <w:right w:val="single" w:sz="18" w:space="0" w:color="auto"/>
            </w:tcBorders>
          </w:tcPr>
          <w:p w14:paraId="4A93A4E3" w14:textId="6C86945A" w:rsidR="00FA479C" w:rsidRPr="00353C1C" w:rsidRDefault="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15 (6)</w:t>
            </w:r>
            <w:r w:rsidR="00353C1C" w:rsidRPr="00353C1C">
              <w:rPr>
                <w:rFonts w:ascii="Times New Roman" w:eastAsia="Times New Roman" w:hAnsi="Times New Roman" w:cs="Times New Roman"/>
                <w:sz w:val="24"/>
                <w:szCs w:val="20"/>
                <w:vertAlign w:val="superscript"/>
              </w:rPr>
              <w:t>a</w:t>
            </w:r>
          </w:p>
        </w:tc>
      </w:tr>
      <w:tr w:rsidR="00353C1C" w14:paraId="23ADAC59" w14:textId="1D29844A"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A0"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A1"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 xml:space="preserve">Shallow </w:t>
            </w:r>
            <w:proofErr w:type="spellStart"/>
            <w:r w:rsidRPr="00F459A5">
              <w:rPr>
                <w:rFonts w:ascii="Times New Roman" w:eastAsia="Times New Roman" w:hAnsi="Times New Roman" w:cs="Times New Roman"/>
                <w:sz w:val="20"/>
              </w:rPr>
              <w:t>Macrozoobenthos</w:t>
            </w:r>
            <w:proofErr w:type="spellEnd"/>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A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A3"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A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A5" w14:textId="49565B36"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61 (3)</w:t>
            </w:r>
          </w:p>
        </w:tc>
        <w:tc>
          <w:tcPr>
            <w:tcW w:w="824" w:type="pct"/>
            <w:tcBorders>
              <w:top w:val="nil"/>
              <w:left w:val="nil"/>
              <w:bottom w:val="single" w:sz="8" w:space="0" w:color="666666"/>
              <w:right w:val="single" w:sz="18" w:space="0" w:color="auto"/>
            </w:tcBorders>
            <w:shd w:val="clear" w:color="auto" w:fill="CCCCCC"/>
          </w:tcPr>
          <w:p w14:paraId="5CC4CCF8"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58B9A846" w14:textId="04F827E1"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A6"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A7" w14:textId="77777777" w:rsidR="00FA479C" w:rsidRPr="00F459A5" w:rsidRDefault="00FA479C">
            <w:pPr>
              <w:spacing w:after="0" w:line="240" w:lineRule="auto"/>
              <w:rPr>
                <w:rFonts w:ascii="Times New Roman" w:eastAsia="Times New Roman" w:hAnsi="Times New Roman" w:cs="Times New Roman"/>
                <w:sz w:val="20"/>
              </w:rPr>
            </w:pPr>
            <w:proofErr w:type="spellStart"/>
            <w:r w:rsidRPr="00F459A5">
              <w:rPr>
                <w:rFonts w:ascii="Times New Roman" w:eastAsia="Times New Roman" w:hAnsi="Times New Roman" w:cs="Times New Roman"/>
                <w:sz w:val="20"/>
              </w:rPr>
              <w:t>Meiobenthos</w:t>
            </w:r>
            <w:proofErr w:type="spellEnd"/>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A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0.74</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A9"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0.70</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A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0.64</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AB" w14:textId="120B7927"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8,890 (421)</w:t>
            </w:r>
          </w:p>
        </w:tc>
        <w:tc>
          <w:tcPr>
            <w:tcW w:w="824" w:type="pct"/>
            <w:tcBorders>
              <w:top w:val="nil"/>
              <w:left w:val="nil"/>
              <w:bottom w:val="single" w:sz="8" w:space="0" w:color="666666"/>
              <w:right w:val="single" w:sz="18" w:space="0" w:color="auto"/>
            </w:tcBorders>
          </w:tcPr>
          <w:p w14:paraId="3F1E97CA"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65796C61" w14:textId="13B1EAF1"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AC"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18" w:space="0" w:color="000000"/>
              <w:right w:val="single" w:sz="18" w:space="0" w:color="auto"/>
            </w:tcBorders>
            <w:shd w:val="clear" w:color="auto" w:fill="CCCCCC"/>
            <w:tcMar>
              <w:top w:w="36" w:type="dxa"/>
              <w:left w:w="36" w:type="dxa"/>
              <w:bottom w:w="36" w:type="dxa"/>
              <w:right w:w="36" w:type="dxa"/>
            </w:tcMar>
          </w:tcPr>
          <w:p w14:paraId="000000AD"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Deposit Feeders</w:t>
            </w:r>
          </w:p>
        </w:tc>
        <w:tc>
          <w:tcPr>
            <w:tcW w:w="388" w:type="pct"/>
            <w:tcBorders>
              <w:top w:val="nil"/>
              <w:left w:val="single" w:sz="18" w:space="0" w:color="auto"/>
              <w:bottom w:val="single" w:sz="18" w:space="0" w:color="000000"/>
              <w:right w:val="single" w:sz="8" w:space="0" w:color="666666"/>
            </w:tcBorders>
            <w:shd w:val="clear" w:color="auto" w:fill="CCCCCC"/>
            <w:tcMar>
              <w:top w:w="36" w:type="dxa"/>
              <w:left w:w="36" w:type="dxa"/>
              <w:bottom w:w="36" w:type="dxa"/>
              <w:right w:w="36" w:type="dxa"/>
            </w:tcMar>
          </w:tcPr>
          <w:p w14:paraId="000000A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391" w:type="pct"/>
            <w:tcBorders>
              <w:top w:val="nil"/>
              <w:left w:val="nil"/>
              <w:bottom w:val="single" w:sz="18" w:space="0" w:color="000000"/>
              <w:right w:val="single" w:sz="8" w:space="0" w:color="666666"/>
            </w:tcBorders>
            <w:shd w:val="clear" w:color="auto" w:fill="CCCCCC"/>
            <w:tcMar>
              <w:top w:w="36" w:type="dxa"/>
              <w:left w:w="36" w:type="dxa"/>
              <w:bottom w:w="36" w:type="dxa"/>
              <w:right w:w="36" w:type="dxa"/>
            </w:tcMar>
          </w:tcPr>
          <w:p w14:paraId="000000AF"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388" w:type="pct"/>
            <w:tcBorders>
              <w:top w:val="nil"/>
              <w:left w:val="nil"/>
              <w:bottom w:val="single" w:sz="18" w:space="0" w:color="000000"/>
              <w:right w:val="single" w:sz="18" w:space="0" w:color="auto"/>
            </w:tcBorders>
            <w:shd w:val="clear" w:color="auto" w:fill="CCCCCC"/>
            <w:tcMar>
              <w:top w:w="36" w:type="dxa"/>
              <w:left w:w="36" w:type="dxa"/>
              <w:bottom w:w="36" w:type="dxa"/>
              <w:right w:w="36" w:type="dxa"/>
            </w:tcMar>
          </w:tcPr>
          <w:p w14:paraId="000000B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736" w:type="pct"/>
            <w:tcBorders>
              <w:top w:val="nil"/>
              <w:left w:val="single" w:sz="18" w:space="0" w:color="auto"/>
              <w:bottom w:val="single" w:sz="18" w:space="0" w:color="000000"/>
              <w:right w:val="single" w:sz="8" w:space="0" w:color="666666"/>
            </w:tcBorders>
            <w:shd w:val="clear" w:color="auto" w:fill="CCCCCC"/>
            <w:tcMar>
              <w:top w:w="36" w:type="dxa"/>
              <w:left w:w="36" w:type="dxa"/>
              <w:bottom w:w="36" w:type="dxa"/>
              <w:right w:w="36" w:type="dxa"/>
            </w:tcMar>
          </w:tcPr>
          <w:p w14:paraId="000000B1" w14:textId="3A0D5C68"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562 (16)</w:t>
            </w:r>
          </w:p>
        </w:tc>
        <w:tc>
          <w:tcPr>
            <w:tcW w:w="824" w:type="pct"/>
            <w:tcBorders>
              <w:top w:val="nil"/>
              <w:left w:val="nil"/>
              <w:bottom w:val="single" w:sz="18" w:space="0" w:color="000000"/>
              <w:right w:val="single" w:sz="18" w:space="0" w:color="auto"/>
            </w:tcBorders>
            <w:shd w:val="clear" w:color="auto" w:fill="CCCCCC"/>
          </w:tcPr>
          <w:p w14:paraId="2B8EC8C3"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7E3FB51A" w14:textId="1FB8B6EF" w:rsidTr="00F459A5">
        <w:trPr>
          <w:trHeight w:val="20"/>
        </w:trPr>
        <w:tc>
          <w:tcPr>
            <w:tcW w:w="909" w:type="pct"/>
            <w:vMerge w:val="restart"/>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B2" w14:textId="77777777" w:rsidR="00FA479C" w:rsidRPr="00353C1C" w:rsidRDefault="00FA479C">
            <w:pPr>
              <w:spacing w:after="0" w:line="240" w:lineRule="auto"/>
              <w:jc w:val="center"/>
              <w:rPr>
                <w:rFonts w:ascii="Times New Roman" w:eastAsia="Times New Roman" w:hAnsi="Times New Roman" w:cs="Times New Roman"/>
                <w:i/>
                <w:sz w:val="24"/>
                <w:szCs w:val="24"/>
              </w:rPr>
            </w:pPr>
            <w:r w:rsidRPr="00353C1C">
              <w:rPr>
                <w:rFonts w:ascii="Times New Roman" w:eastAsia="Times New Roman" w:hAnsi="Times New Roman" w:cs="Times New Roman"/>
                <w:i/>
                <w:sz w:val="24"/>
                <w:szCs w:val="24"/>
              </w:rPr>
              <w:t>Phytoplankton</w:t>
            </w: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B3"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Diatoms</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B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0.54</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B5"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0.57</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B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0.48</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B7" w14:textId="715FEA20"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805 (95)</w:t>
            </w:r>
          </w:p>
        </w:tc>
        <w:tc>
          <w:tcPr>
            <w:tcW w:w="824" w:type="pct"/>
            <w:tcBorders>
              <w:top w:val="nil"/>
              <w:left w:val="nil"/>
              <w:bottom w:val="single" w:sz="8" w:space="0" w:color="666666"/>
              <w:right w:val="single" w:sz="18" w:space="0" w:color="auto"/>
            </w:tcBorders>
          </w:tcPr>
          <w:p w14:paraId="0C4EBD5A"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6D13ADEA" w14:textId="43C2E6F5"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B8"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B9"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Pico-phytoplankton</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B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0.42</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BB"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0.38</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B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0.48</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BD" w14:textId="09DB74BE"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398 (81)</w:t>
            </w:r>
          </w:p>
        </w:tc>
        <w:tc>
          <w:tcPr>
            <w:tcW w:w="824" w:type="pct"/>
            <w:tcBorders>
              <w:top w:val="nil"/>
              <w:left w:val="nil"/>
              <w:bottom w:val="single" w:sz="8" w:space="0" w:color="666666"/>
              <w:right w:val="single" w:sz="18" w:space="0" w:color="auto"/>
            </w:tcBorders>
            <w:shd w:val="clear" w:color="auto" w:fill="CCCCCC"/>
          </w:tcPr>
          <w:p w14:paraId="272326DD"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2703D36F" w14:textId="0A96A84E"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BE"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18" w:space="0" w:color="000000"/>
              <w:right w:val="single" w:sz="18" w:space="0" w:color="auto"/>
            </w:tcBorders>
            <w:shd w:val="clear" w:color="auto" w:fill="auto"/>
            <w:tcMar>
              <w:top w:w="36" w:type="dxa"/>
              <w:left w:w="36" w:type="dxa"/>
              <w:bottom w:w="36" w:type="dxa"/>
              <w:right w:w="36" w:type="dxa"/>
            </w:tcMar>
          </w:tcPr>
          <w:p w14:paraId="000000BF"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Dinoflagellates</w:t>
            </w:r>
          </w:p>
        </w:tc>
        <w:tc>
          <w:tcPr>
            <w:tcW w:w="388" w:type="pct"/>
            <w:tcBorders>
              <w:top w:val="nil"/>
              <w:left w:val="single" w:sz="18" w:space="0" w:color="auto"/>
              <w:bottom w:val="single" w:sz="18" w:space="0" w:color="000000"/>
              <w:right w:val="single" w:sz="8" w:space="0" w:color="666666"/>
            </w:tcBorders>
            <w:shd w:val="clear" w:color="auto" w:fill="auto"/>
            <w:tcMar>
              <w:top w:w="36" w:type="dxa"/>
              <w:left w:w="36" w:type="dxa"/>
              <w:bottom w:w="36" w:type="dxa"/>
              <w:right w:w="36" w:type="dxa"/>
            </w:tcMar>
          </w:tcPr>
          <w:p w14:paraId="000000C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0.04</w:t>
            </w:r>
          </w:p>
        </w:tc>
        <w:tc>
          <w:tcPr>
            <w:tcW w:w="391" w:type="pct"/>
            <w:tcBorders>
              <w:top w:val="nil"/>
              <w:left w:val="nil"/>
              <w:bottom w:val="single" w:sz="18" w:space="0" w:color="000000"/>
              <w:right w:val="single" w:sz="8" w:space="0" w:color="666666"/>
            </w:tcBorders>
            <w:shd w:val="clear" w:color="auto" w:fill="auto"/>
            <w:tcMar>
              <w:top w:w="36" w:type="dxa"/>
              <w:left w:w="36" w:type="dxa"/>
              <w:bottom w:w="36" w:type="dxa"/>
              <w:right w:w="36" w:type="dxa"/>
            </w:tcMar>
          </w:tcPr>
          <w:p w14:paraId="000000C1"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88" w:type="pct"/>
            <w:tcBorders>
              <w:top w:val="nil"/>
              <w:left w:val="nil"/>
              <w:bottom w:val="single" w:sz="18" w:space="0" w:color="000000"/>
              <w:right w:val="single" w:sz="18" w:space="0" w:color="auto"/>
            </w:tcBorders>
            <w:shd w:val="clear" w:color="auto" w:fill="auto"/>
            <w:tcMar>
              <w:top w:w="36" w:type="dxa"/>
              <w:left w:w="36" w:type="dxa"/>
              <w:bottom w:w="36" w:type="dxa"/>
              <w:right w:w="36" w:type="dxa"/>
            </w:tcMar>
          </w:tcPr>
          <w:p w14:paraId="000000C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0.04</w:t>
            </w:r>
          </w:p>
        </w:tc>
        <w:tc>
          <w:tcPr>
            <w:tcW w:w="736" w:type="pct"/>
            <w:tcBorders>
              <w:top w:val="nil"/>
              <w:left w:val="single" w:sz="18" w:space="0" w:color="auto"/>
              <w:bottom w:val="single" w:sz="18" w:space="0" w:color="000000"/>
              <w:right w:val="single" w:sz="8" w:space="0" w:color="666666"/>
            </w:tcBorders>
            <w:shd w:val="clear" w:color="auto" w:fill="auto"/>
            <w:tcMar>
              <w:top w:w="36" w:type="dxa"/>
              <w:left w:w="36" w:type="dxa"/>
              <w:bottom w:w="36" w:type="dxa"/>
              <w:right w:w="36" w:type="dxa"/>
            </w:tcMar>
          </w:tcPr>
          <w:p w14:paraId="000000C3" w14:textId="084AC0BD"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72 (9)</w:t>
            </w:r>
          </w:p>
        </w:tc>
        <w:tc>
          <w:tcPr>
            <w:tcW w:w="824" w:type="pct"/>
            <w:tcBorders>
              <w:top w:val="nil"/>
              <w:left w:val="nil"/>
              <w:bottom w:val="single" w:sz="18" w:space="0" w:color="000000"/>
              <w:right w:val="single" w:sz="18" w:space="0" w:color="auto"/>
            </w:tcBorders>
          </w:tcPr>
          <w:p w14:paraId="50C37EC5"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58D312AE" w14:textId="76E31B83" w:rsidTr="00F459A5">
        <w:trPr>
          <w:trHeight w:val="20"/>
        </w:trPr>
        <w:tc>
          <w:tcPr>
            <w:tcW w:w="909" w:type="pct"/>
            <w:vMerge w:val="restart"/>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C4" w14:textId="77777777" w:rsidR="00FA479C" w:rsidRPr="00353C1C" w:rsidRDefault="00FA479C">
            <w:pPr>
              <w:spacing w:after="0" w:line="240" w:lineRule="auto"/>
              <w:jc w:val="center"/>
              <w:rPr>
                <w:rFonts w:ascii="Times New Roman" w:eastAsia="Times New Roman" w:hAnsi="Times New Roman" w:cs="Times New Roman"/>
                <w:i/>
                <w:sz w:val="24"/>
                <w:szCs w:val="24"/>
              </w:rPr>
            </w:pPr>
            <w:r w:rsidRPr="00353C1C">
              <w:rPr>
                <w:rFonts w:ascii="Times New Roman" w:eastAsia="Times New Roman" w:hAnsi="Times New Roman" w:cs="Times New Roman"/>
                <w:i/>
                <w:sz w:val="24"/>
                <w:szCs w:val="24"/>
              </w:rPr>
              <w:t>Planktivores</w:t>
            </w: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C5"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Herring</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C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0.15</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C7"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0.33</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C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C9" w14:textId="42210799"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54 (8)</w:t>
            </w:r>
          </w:p>
        </w:tc>
        <w:tc>
          <w:tcPr>
            <w:tcW w:w="824" w:type="pct"/>
            <w:tcBorders>
              <w:top w:val="nil"/>
              <w:left w:val="nil"/>
              <w:bottom w:val="single" w:sz="8" w:space="0" w:color="666666"/>
              <w:right w:val="single" w:sz="18" w:space="0" w:color="auto"/>
            </w:tcBorders>
            <w:shd w:val="clear" w:color="auto" w:fill="CCCCCC"/>
          </w:tcPr>
          <w:p w14:paraId="01A36987" w14:textId="0DE218C1" w:rsidR="00FA479C" w:rsidRPr="00353C1C" w:rsidRDefault="007E45F3"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26</w:t>
            </w:r>
            <w:r w:rsidR="00413971" w:rsidRPr="00353C1C">
              <w:rPr>
                <w:rFonts w:ascii="Times New Roman" w:eastAsia="Times New Roman" w:hAnsi="Times New Roman" w:cs="Times New Roman"/>
                <w:sz w:val="24"/>
                <w:szCs w:val="20"/>
              </w:rPr>
              <w:t xml:space="preserve"> (</w:t>
            </w:r>
            <w:r w:rsidRPr="00353C1C">
              <w:rPr>
                <w:rFonts w:ascii="Times New Roman" w:eastAsia="Times New Roman" w:hAnsi="Times New Roman" w:cs="Times New Roman"/>
                <w:sz w:val="24"/>
                <w:szCs w:val="20"/>
              </w:rPr>
              <w:t>10</w:t>
            </w:r>
            <w:r w:rsidR="00413971"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a</w:t>
            </w:r>
          </w:p>
        </w:tc>
      </w:tr>
      <w:tr w:rsidR="00353C1C" w14:paraId="34807062" w14:textId="75141A1C"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CA" w14:textId="77777777" w:rsidR="00FA479C" w:rsidRPr="00353C1C" w:rsidRDefault="00FA479C">
            <w:pPr>
              <w:spacing w:after="0" w:line="240" w:lineRule="auto"/>
              <w:jc w:val="center"/>
              <w:rPr>
                <w:rFonts w:ascii="Times New Roman" w:eastAsia="Times New Roman" w:hAnsi="Times New Roman" w:cs="Times New Roman"/>
                <w:i/>
                <w:sz w:val="24"/>
                <w:szCs w:val="24"/>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CB"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Anchovy</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C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0.04</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CD"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0.02</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C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0.23</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CF" w14:textId="3AC82D2F"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55 (5)</w:t>
            </w:r>
          </w:p>
        </w:tc>
        <w:tc>
          <w:tcPr>
            <w:tcW w:w="824" w:type="pct"/>
            <w:tcBorders>
              <w:top w:val="nil"/>
              <w:left w:val="nil"/>
              <w:bottom w:val="single" w:sz="8" w:space="0" w:color="666666"/>
              <w:right w:val="single" w:sz="18" w:space="0" w:color="auto"/>
            </w:tcBorders>
            <w:shd w:val="clear" w:color="auto" w:fill="CCCCCC"/>
          </w:tcPr>
          <w:p w14:paraId="1F3A9B9C"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3E642AE8" w14:textId="26708338"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D0"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D1"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Menhaden</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D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0.54</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D3"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0.41</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D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0.41</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D5" w14:textId="47B1EC50"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168 (17)</w:t>
            </w:r>
          </w:p>
        </w:tc>
        <w:tc>
          <w:tcPr>
            <w:tcW w:w="824" w:type="pct"/>
            <w:tcBorders>
              <w:top w:val="nil"/>
              <w:left w:val="nil"/>
              <w:bottom w:val="single" w:sz="8" w:space="0" w:color="666666"/>
              <w:right w:val="single" w:sz="18" w:space="0" w:color="auto"/>
            </w:tcBorders>
          </w:tcPr>
          <w:p w14:paraId="4566C320" w14:textId="190753C9" w:rsidR="00FA479C" w:rsidRPr="00353C1C" w:rsidRDefault="007E45F3"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335</w:t>
            </w:r>
            <w:r w:rsidR="00413971" w:rsidRPr="00353C1C">
              <w:rPr>
                <w:rFonts w:ascii="Times New Roman" w:eastAsia="Times New Roman" w:hAnsi="Times New Roman" w:cs="Times New Roman"/>
                <w:sz w:val="24"/>
                <w:szCs w:val="20"/>
              </w:rPr>
              <w:t xml:space="preserve"> (</w:t>
            </w:r>
            <w:r w:rsidRPr="00353C1C">
              <w:rPr>
                <w:rFonts w:ascii="Times New Roman" w:eastAsia="Times New Roman" w:hAnsi="Times New Roman" w:cs="Times New Roman"/>
                <w:sz w:val="24"/>
                <w:szCs w:val="20"/>
              </w:rPr>
              <w:t>74</w:t>
            </w:r>
            <w:r w:rsidR="00413971"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b</w:t>
            </w:r>
          </w:p>
        </w:tc>
      </w:tr>
      <w:tr w:rsidR="00353C1C" w14:paraId="23CECED0" w14:textId="12587CEB"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D6"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D7"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Butterfish</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D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0.04</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D9"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D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0.11</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DB" w14:textId="1153B324"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31 (3)</w:t>
            </w:r>
          </w:p>
        </w:tc>
        <w:tc>
          <w:tcPr>
            <w:tcW w:w="824" w:type="pct"/>
            <w:tcBorders>
              <w:top w:val="nil"/>
              <w:left w:val="nil"/>
              <w:bottom w:val="single" w:sz="8" w:space="0" w:color="666666"/>
              <w:right w:val="single" w:sz="18" w:space="0" w:color="auto"/>
            </w:tcBorders>
            <w:shd w:val="clear" w:color="auto" w:fill="CCCCCC"/>
          </w:tcPr>
          <w:p w14:paraId="67BCF220" w14:textId="25FD1CD7" w:rsidR="00FA479C" w:rsidRPr="00353C1C" w:rsidRDefault="00FA479C"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7</w:t>
            </w:r>
            <w:r w:rsidR="007E45F3" w:rsidRPr="00353C1C">
              <w:rPr>
                <w:rFonts w:ascii="Times New Roman" w:eastAsia="Times New Roman" w:hAnsi="Times New Roman" w:cs="Times New Roman"/>
                <w:sz w:val="24"/>
                <w:szCs w:val="20"/>
              </w:rPr>
              <w:t>.</w:t>
            </w:r>
            <w:r w:rsidRPr="00353C1C">
              <w:rPr>
                <w:rFonts w:ascii="Times New Roman" w:eastAsia="Times New Roman" w:hAnsi="Times New Roman" w:cs="Times New Roman"/>
                <w:sz w:val="24"/>
                <w:szCs w:val="20"/>
              </w:rPr>
              <w:t>5 (</w:t>
            </w:r>
            <w:r w:rsidR="007E45F3" w:rsidRPr="00353C1C">
              <w:rPr>
                <w:rFonts w:ascii="Times New Roman" w:eastAsia="Times New Roman" w:hAnsi="Times New Roman" w:cs="Times New Roman"/>
                <w:sz w:val="24"/>
                <w:szCs w:val="20"/>
              </w:rPr>
              <w:t>2</w:t>
            </w:r>
            <w:r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a</w:t>
            </w:r>
          </w:p>
        </w:tc>
      </w:tr>
      <w:tr w:rsidR="00353C1C" w14:paraId="4FE0D4CF" w14:textId="56A19CA6"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DC"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DD"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Mackerel</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D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0.17</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DF"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0.16</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E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0.15</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E1" w14:textId="58051C3A"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54 (7)</w:t>
            </w:r>
          </w:p>
        </w:tc>
        <w:tc>
          <w:tcPr>
            <w:tcW w:w="824" w:type="pct"/>
            <w:tcBorders>
              <w:top w:val="nil"/>
              <w:left w:val="nil"/>
              <w:bottom w:val="single" w:sz="8" w:space="0" w:color="666666"/>
              <w:right w:val="single" w:sz="18" w:space="0" w:color="auto"/>
            </w:tcBorders>
          </w:tcPr>
          <w:p w14:paraId="11038325" w14:textId="6F770749" w:rsidR="00FA479C" w:rsidRPr="00353C1C" w:rsidRDefault="007E45F3"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10</w:t>
            </w:r>
            <w:r w:rsidR="00413971" w:rsidRPr="00353C1C">
              <w:rPr>
                <w:rFonts w:ascii="Times New Roman" w:eastAsia="Times New Roman" w:hAnsi="Times New Roman" w:cs="Times New Roman"/>
                <w:sz w:val="24"/>
                <w:szCs w:val="20"/>
              </w:rPr>
              <w:t xml:space="preserve"> (</w:t>
            </w:r>
            <w:r w:rsidRPr="00353C1C">
              <w:rPr>
                <w:rFonts w:ascii="Times New Roman" w:eastAsia="Times New Roman" w:hAnsi="Times New Roman" w:cs="Times New Roman"/>
                <w:sz w:val="24"/>
                <w:szCs w:val="20"/>
              </w:rPr>
              <w:t>9</w:t>
            </w:r>
            <w:r w:rsidR="00413971"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a</w:t>
            </w:r>
          </w:p>
        </w:tc>
      </w:tr>
      <w:tr w:rsidR="00353C1C" w14:paraId="7F50DB78" w14:textId="4ECAD910"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E2"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E3"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Shallow Demersal Fish</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E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E5"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E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E7" w14:textId="38F70ED5"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14 (1)</w:t>
            </w:r>
          </w:p>
        </w:tc>
        <w:tc>
          <w:tcPr>
            <w:tcW w:w="824" w:type="pct"/>
            <w:tcBorders>
              <w:top w:val="nil"/>
              <w:left w:val="nil"/>
              <w:bottom w:val="single" w:sz="8" w:space="0" w:color="666666"/>
              <w:right w:val="single" w:sz="18" w:space="0" w:color="auto"/>
            </w:tcBorders>
            <w:shd w:val="clear" w:color="auto" w:fill="CCCCCC"/>
          </w:tcPr>
          <w:p w14:paraId="56F6249C"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5C00755D" w14:textId="3BE760CB"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E8"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E9" w14:textId="77777777" w:rsidR="00FA479C" w:rsidRPr="00F459A5" w:rsidRDefault="00FA479C">
            <w:pPr>
              <w:spacing w:after="0" w:line="240" w:lineRule="auto"/>
              <w:rPr>
                <w:rFonts w:ascii="Times New Roman" w:eastAsia="Times New Roman" w:hAnsi="Times New Roman" w:cs="Times New Roman"/>
                <w:sz w:val="20"/>
              </w:rPr>
            </w:pPr>
            <w:proofErr w:type="spellStart"/>
            <w:r w:rsidRPr="00F459A5">
              <w:rPr>
                <w:rFonts w:ascii="Times New Roman" w:eastAsia="Times New Roman" w:hAnsi="Times New Roman" w:cs="Times New Roman"/>
                <w:sz w:val="20"/>
              </w:rPr>
              <w:t>Loligo</w:t>
            </w:r>
            <w:proofErr w:type="spellEnd"/>
            <w:r w:rsidRPr="00F459A5">
              <w:rPr>
                <w:rFonts w:ascii="Times New Roman" w:eastAsia="Times New Roman" w:hAnsi="Times New Roman" w:cs="Times New Roman"/>
                <w:sz w:val="20"/>
              </w:rPr>
              <w:t xml:space="preserve"> Squid</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E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EB"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E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ED" w14:textId="26C69E70"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4 (0.9)</w:t>
            </w:r>
          </w:p>
        </w:tc>
        <w:tc>
          <w:tcPr>
            <w:tcW w:w="824" w:type="pct"/>
            <w:tcBorders>
              <w:top w:val="nil"/>
              <w:left w:val="nil"/>
              <w:bottom w:val="single" w:sz="8" w:space="0" w:color="666666"/>
              <w:right w:val="single" w:sz="18" w:space="0" w:color="auto"/>
            </w:tcBorders>
          </w:tcPr>
          <w:p w14:paraId="367929B5" w14:textId="1227EA00" w:rsidR="00FA479C" w:rsidRPr="00353C1C" w:rsidRDefault="007E45F3"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9</w:t>
            </w:r>
            <w:r w:rsidR="00413971" w:rsidRPr="00353C1C">
              <w:rPr>
                <w:rFonts w:ascii="Times New Roman" w:eastAsia="Times New Roman" w:hAnsi="Times New Roman" w:cs="Times New Roman"/>
                <w:sz w:val="24"/>
                <w:szCs w:val="20"/>
              </w:rPr>
              <w:t xml:space="preserve"> (</w:t>
            </w:r>
            <w:r w:rsidRPr="00353C1C">
              <w:rPr>
                <w:rFonts w:ascii="Times New Roman" w:eastAsia="Times New Roman" w:hAnsi="Times New Roman" w:cs="Times New Roman"/>
                <w:sz w:val="24"/>
                <w:szCs w:val="20"/>
              </w:rPr>
              <w:t>3</w:t>
            </w:r>
            <w:r w:rsidR="00413971"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a</w:t>
            </w:r>
          </w:p>
        </w:tc>
      </w:tr>
      <w:tr w:rsidR="00353C1C" w14:paraId="18A36AD9" w14:textId="6141D60D"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EE"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18" w:space="0" w:color="000000"/>
              <w:right w:val="single" w:sz="18" w:space="0" w:color="auto"/>
            </w:tcBorders>
            <w:shd w:val="clear" w:color="auto" w:fill="CCCCCC"/>
            <w:tcMar>
              <w:top w:w="36" w:type="dxa"/>
              <w:left w:w="36" w:type="dxa"/>
              <w:bottom w:w="36" w:type="dxa"/>
              <w:right w:w="36" w:type="dxa"/>
            </w:tcMar>
          </w:tcPr>
          <w:p w14:paraId="000000EF" w14:textId="77777777" w:rsidR="00FA479C" w:rsidRPr="00F459A5" w:rsidRDefault="00FA479C">
            <w:pPr>
              <w:spacing w:after="0" w:line="240" w:lineRule="auto"/>
              <w:rPr>
                <w:rFonts w:ascii="Times New Roman" w:eastAsia="Times New Roman" w:hAnsi="Times New Roman" w:cs="Times New Roman"/>
                <w:sz w:val="20"/>
              </w:rPr>
            </w:pPr>
            <w:proofErr w:type="spellStart"/>
            <w:r w:rsidRPr="00F459A5">
              <w:rPr>
                <w:rFonts w:ascii="Times New Roman" w:eastAsia="Times New Roman" w:hAnsi="Times New Roman" w:cs="Times New Roman"/>
                <w:sz w:val="20"/>
              </w:rPr>
              <w:t>Illex</w:t>
            </w:r>
            <w:proofErr w:type="spellEnd"/>
            <w:r w:rsidRPr="00F459A5">
              <w:rPr>
                <w:rFonts w:ascii="Times New Roman" w:eastAsia="Times New Roman" w:hAnsi="Times New Roman" w:cs="Times New Roman"/>
                <w:sz w:val="20"/>
              </w:rPr>
              <w:t xml:space="preserve"> Squid</w:t>
            </w:r>
          </w:p>
        </w:tc>
        <w:tc>
          <w:tcPr>
            <w:tcW w:w="388" w:type="pct"/>
            <w:tcBorders>
              <w:top w:val="nil"/>
              <w:left w:val="single" w:sz="18" w:space="0" w:color="auto"/>
              <w:bottom w:val="single" w:sz="18" w:space="0" w:color="000000"/>
              <w:right w:val="single" w:sz="8" w:space="0" w:color="666666"/>
            </w:tcBorders>
            <w:shd w:val="clear" w:color="auto" w:fill="CCCCCC"/>
            <w:tcMar>
              <w:top w:w="36" w:type="dxa"/>
              <w:left w:w="36" w:type="dxa"/>
              <w:bottom w:w="36" w:type="dxa"/>
              <w:right w:w="36" w:type="dxa"/>
            </w:tcMar>
          </w:tcPr>
          <w:p w14:paraId="000000F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18" w:space="0" w:color="000000"/>
              <w:right w:val="single" w:sz="8" w:space="0" w:color="666666"/>
            </w:tcBorders>
            <w:shd w:val="clear" w:color="auto" w:fill="CCCCCC"/>
            <w:tcMar>
              <w:top w:w="36" w:type="dxa"/>
              <w:left w:w="36" w:type="dxa"/>
              <w:bottom w:w="36" w:type="dxa"/>
              <w:right w:w="36" w:type="dxa"/>
            </w:tcMar>
          </w:tcPr>
          <w:p w14:paraId="000000F1"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388" w:type="pct"/>
            <w:tcBorders>
              <w:top w:val="nil"/>
              <w:left w:val="nil"/>
              <w:bottom w:val="single" w:sz="18" w:space="0" w:color="000000"/>
              <w:right w:val="single" w:sz="18" w:space="0" w:color="auto"/>
            </w:tcBorders>
            <w:shd w:val="clear" w:color="auto" w:fill="CCCCCC"/>
            <w:tcMar>
              <w:top w:w="36" w:type="dxa"/>
              <w:left w:w="36" w:type="dxa"/>
              <w:bottom w:w="36" w:type="dxa"/>
              <w:right w:w="36" w:type="dxa"/>
            </w:tcMar>
          </w:tcPr>
          <w:p w14:paraId="000000F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736" w:type="pct"/>
            <w:tcBorders>
              <w:top w:val="nil"/>
              <w:left w:val="single" w:sz="18" w:space="0" w:color="auto"/>
              <w:bottom w:val="single" w:sz="18" w:space="0" w:color="000000"/>
              <w:right w:val="single" w:sz="8" w:space="0" w:color="666666"/>
            </w:tcBorders>
            <w:shd w:val="clear" w:color="auto" w:fill="CCCCCC"/>
            <w:tcMar>
              <w:top w:w="36" w:type="dxa"/>
              <w:left w:w="36" w:type="dxa"/>
              <w:bottom w:w="36" w:type="dxa"/>
              <w:right w:w="36" w:type="dxa"/>
            </w:tcMar>
          </w:tcPr>
          <w:p w14:paraId="000000F3" w14:textId="6C64B169"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 (0.2)</w:t>
            </w:r>
          </w:p>
        </w:tc>
        <w:tc>
          <w:tcPr>
            <w:tcW w:w="824" w:type="pct"/>
            <w:tcBorders>
              <w:top w:val="nil"/>
              <w:left w:val="nil"/>
              <w:bottom w:val="single" w:sz="18" w:space="0" w:color="000000"/>
              <w:right w:val="single" w:sz="18" w:space="0" w:color="auto"/>
            </w:tcBorders>
            <w:shd w:val="clear" w:color="auto" w:fill="CCCCCC"/>
          </w:tcPr>
          <w:p w14:paraId="35BD8DA2"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5046B630" w14:textId="43EF62AF" w:rsidTr="00F459A5">
        <w:trPr>
          <w:trHeight w:val="20"/>
        </w:trPr>
        <w:tc>
          <w:tcPr>
            <w:tcW w:w="909" w:type="pct"/>
            <w:vMerge w:val="restart"/>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F4" w14:textId="77777777" w:rsidR="00FA479C" w:rsidRPr="00353C1C" w:rsidRDefault="00FA479C">
            <w:pPr>
              <w:spacing w:after="0" w:line="240" w:lineRule="auto"/>
              <w:jc w:val="center"/>
              <w:rPr>
                <w:rFonts w:ascii="Times New Roman" w:eastAsia="Times New Roman" w:hAnsi="Times New Roman" w:cs="Times New Roman"/>
                <w:i/>
                <w:sz w:val="24"/>
                <w:szCs w:val="24"/>
              </w:rPr>
            </w:pPr>
            <w:r w:rsidRPr="00353C1C">
              <w:rPr>
                <w:rFonts w:ascii="Times New Roman" w:eastAsia="Times New Roman" w:hAnsi="Times New Roman" w:cs="Times New Roman"/>
                <w:i/>
                <w:sz w:val="24"/>
                <w:szCs w:val="24"/>
              </w:rPr>
              <w:t>Zooplankton</w:t>
            </w: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F5"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Macro-zooplankton</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F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0.22</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F7"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0.30</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F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0.15</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F9" w14:textId="524B9972"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184 (9)</w:t>
            </w:r>
          </w:p>
        </w:tc>
        <w:tc>
          <w:tcPr>
            <w:tcW w:w="824" w:type="pct"/>
            <w:tcBorders>
              <w:top w:val="nil"/>
              <w:left w:val="nil"/>
              <w:bottom w:val="single" w:sz="8" w:space="0" w:color="666666"/>
              <w:right w:val="single" w:sz="18" w:space="0" w:color="auto"/>
            </w:tcBorders>
          </w:tcPr>
          <w:p w14:paraId="51A99D74"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43C8217C" w14:textId="730A48B9"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FA"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FB"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Meso-zooplankton</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F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0.14</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FD"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0.26</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F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0.20</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FF" w14:textId="48BBBC67"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163 (8)</w:t>
            </w:r>
          </w:p>
        </w:tc>
        <w:tc>
          <w:tcPr>
            <w:tcW w:w="824" w:type="pct"/>
            <w:tcBorders>
              <w:top w:val="nil"/>
              <w:left w:val="nil"/>
              <w:bottom w:val="single" w:sz="8" w:space="0" w:color="666666"/>
              <w:right w:val="single" w:sz="18" w:space="0" w:color="auto"/>
            </w:tcBorders>
            <w:shd w:val="clear" w:color="auto" w:fill="CCCCCC"/>
          </w:tcPr>
          <w:p w14:paraId="6C94DC63"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6FB967EA" w14:textId="25D7B37C"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100"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101"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Micro-zooplankton</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10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0.59</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103"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0.37</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10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0.49</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105" w14:textId="5EA7229B"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315 (62)</w:t>
            </w:r>
          </w:p>
        </w:tc>
        <w:tc>
          <w:tcPr>
            <w:tcW w:w="824" w:type="pct"/>
            <w:tcBorders>
              <w:top w:val="nil"/>
              <w:left w:val="nil"/>
              <w:bottom w:val="single" w:sz="8" w:space="0" w:color="666666"/>
              <w:right w:val="single" w:sz="18" w:space="0" w:color="auto"/>
            </w:tcBorders>
          </w:tcPr>
          <w:p w14:paraId="5F0D56B7"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36D45BFE" w14:textId="1DC48CF0"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106"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107"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Gelatinous Zooplankton</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10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109"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0.07</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10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0.16</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10B" w14:textId="52B5C5D9"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37 (5)</w:t>
            </w:r>
          </w:p>
        </w:tc>
        <w:tc>
          <w:tcPr>
            <w:tcW w:w="824" w:type="pct"/>
            <w:tcBorders>
              <w:top w:val="nil"/>
              <w:left w:val="nil"/>
              <w:bottom w:val="single" w:sz="8" w:space="0" w:color="666666"/>
              <w:right w:val="single" w:sz="18" w:space="0" w:color="auto"/>
            </w:tcBorders>
            <w:shd w:val="clear" w:color="auto" w:fill="CCCCCC"/>
          </w:tcPr>
          <w:p w14:paraId="185FA097" w14:textId="77777777" w:rsidR="00FA479C" w:rsidRPr="00353C1C" w:rsidRDefault="00FA479C" w:rsidP="00353C1C">
            <w:pPr>
              <w:keepNext/>
              <w:spacing w:after="0" w:line="240" w:lineRule="auto"/>
              <w:rPr>
                <w:rFonts w:ascii="Times New Roman" w:eastAsia="Times New Roman" w:hAnsi="Times New Roman" w:cs="Times New Roman"/>
                <w:sz w:val="24"/>
                <w:szCs w:val="20"/>
              </w:rPr>
            </w:pPr>
          </w:p>
        </w:tc>
      </w:tr>
    </w:tbl>
    <w:p w14:paraId="7C4ACFDC" w14:textId="79832D0F" w:rsidR="00353C1C" w:rsidRPr="00353C1C" w:rsidRDefault="00353C1C" w:rsidP="00353C1C">
      <w:pPr>
        <w:pStyle w:val="Caption"/>
        <w:spacing w:after="0"/>
        <w:rPr>
          <w:i w:val="0"/>
          <w:color w:val="auto"/>
          <w:vertAlign w:val="superscript"/>
        </w:rPr>
      </w:pPr>
      <w:proofErr w:type="spellStart"/>
      <w:r w:rsidRPr="00353C1C">
        <w:rPr>
          <w:color w:val="auto"/>
          <w:vertAlign w:val="superscript"/>
        </w:rPr>
        <w:t>a</w:t>
      </w:r>
      <w:r w:rsidRPr="00353C1C">
        <w:rPr>
          <w:color w:val="auto"/>
        </w:rPr>
        <w:t>NOAA</w:t>
      </w:r>
      <w:proofErr w:type="spellEnd"/>
      <w:r w:rsidRPr="00353C1C">
        <w:rPr>
          <w:color w:val="auto"/>
        </w:rPr>
        <w:t xml:space="preserve"> </w:t>
      </w:r>
      <w:proofErr w:type="spellStart"/>
      <w:r w:rsidRPr="00353C1C">
        <w:rPr>
          <w:color w:val="auto"/>
        </w:rPr>
        <w:t>StockSMART</w:t>
      </w:r>
      <w:proofErr w:type="spellEnd"/>
      <w:r w:rsidRPr="00353C1C">
        <w:rPr>
          <w:color w:val="auto"/>
        </w:rPr>
        <w:t xml:space="preserve"> Database </w:t>
      </w:r>
      <w:r w:rsidRPr="00353C1C">
        <w:rPr>
          <w:color w:val="auto"/>
        </w:rPr>
        <w:fldChar w:fldCharType="begin" w:fldLock="1"/>
      </w:r>
      <w:r w:rsidRPr="00353C1C">
        <w:rPr>
          <w:color w:val="auto"/>
        </w:rPr>
        <w:instrText>ADDIN CSL_CITATION {"citationItems":[{"id":"ITEM-1","itemData":{"author":[{"dropping-particle":"","family":"NOAA Fisheries","given":"","non-dropping-particle":"","parse-names":false,"suffix":""}],"id":"ITEM-1","issued":{"date-parts":[["2022"]]},"title":"Stock SMART data records","type":"article"},"uris":["http://www.mendeley.com/documents/?uuid=cfc27dc8-f53d-4475-bf7c-2b3fb0bd49a3"]}],"mendeley":{"formattedCitation":"(NOAA Fisheries, 2022)","plainTextFormattedCitation":"(NOAA Fisheries, 2022)","previouslyFormattedCitation":"(NOAA Fisheries, 2022)"},"properties":{"noteIndex":0},"schema":"https://github.com/citation-style-language/schema/raw/master/csl-citation.json"}</w:instrText>
      </w:r>
      <w:r w:rsidRPr="00353C1C">
        <w:rPr>
          <w:color w:val="auto"/>
        </w:rPr>
        <w:fldChar w:fldCharType="separate"/>
      </w:r>
      <w:r w:rsidRPr="00353C1C">
        <w:rPr>
          <w:i w:val="0"/>
          <w:noProof/>
          <w:color w:val="auto"/>
        </w:rPr>
        <w:t>(NOAA Fisheries, 2022)</w:t>
      </w:r>
      <w:r w:rsidRPr="00353C1C">
        <w:rPr>
          <w:color w:val="auto"/>
        </w:rPr>
        <w:fldChar w:fldCharType="end"/>
      </w:r>
    </w:p>
    <w:p w14:paraId="793B86B4" w14:textId="3CA66C85" w:rsidR="00353C1C" w:rsidRPr="00353C1C" w:rsidRDefault="00353C1C" w:rsidP="00353C1C">
      <w:pPr>
        <w:spacing w:after="0"/>
        <w:rPr>
          <w:i/>
          <w:sz w:val="18"/>
        </w:rPr>
      </w:pPr>
      <w:proofErr w:type="spellStart"/>
      <w:r w:rsidRPr="00353C1C">
        <w:rPr>
          <w:i/>
          <w:sz w:val="18"/>
          <w:vertAlign w:val="superscript"/>
        </w:rPr>
        <w:t>b</w:t>
      </w:r>
      <w:r w:rsidRPr="00353C1C">
        <w:rPr>
          <w:i/>
          <w:sz w:val="18"/>
        </w:rPr>
        <w:t>Atlantic</w:t>
      </w:r>
      <w:proofErr w:type="spellEnd"/>
      <w:r w:rsidRPr="00353C1C">
        <w:rPr>
          <w:i/>
          <w:sz w:val="18"/>
        </w:rPr>
        <w:t xml:space="preserve"> States Marine Fisheries Commission </w:t>
      </w:r>
      <w:r w:rsidRPr="00353C1C">
        <w:rPr>
          <w:i/>
          <w:sz w:val="18"/>
        </w:rPr>
        <w:fldChar w:fldCharType="begin" w:fldLock="1"/>
      </w:r>
      <w:r w:rsidR="00773705">
        <w:rPr>
          <w:i/>
          <w:sz w:val="18"/>
        </w:rPr>
        <w:instrText>ADDIN CSL_CITATION {"citationItems":[{"id":"ITEM-1","itemData":{"abstract":"This document presents a summary of the 2016 benchmark stock assessment for weakfish. The assessment was peer‐reviewed by an independent panel of scientific experts through ASMFC’s external peer review process. This assessment is the latest and best information available on the status of the weakfish stock for use in fisheries management.","author":[{"dropping-particle":"","family":"ASFMC","given":"","non-dropping-particle":"","parse-names":false,"suffix":""}],"id":"ITEM-1","issue":"February","issued":{"date-parts":[["2020"]]},"page":"5","title":"ASMFC Stock Assessment Overview: Atlantic Menhaden","type":"article-journal"},"uris":["http://www.mendeley.com/documents/?uuid=a5aca420-9cfd-444f-9d44-3a5945ae5b83"]}],"mendeley":{"formattedCitation":"(ASFMC, 2020)","plainTextFormattedCitation":"(ASFMC, 2020)","previouslyFormattedCitation":"(ASFMC, 2020)"},"properties":{"noteIndex":0},"schema":"https://github.com/citation-style-language/schema/raw/master/csl-citation.json"}</w:instrText>
      </w:r>
      <w:r w:rsidRPr="00353C1C">
        <w:rPr>
          <w:i/>
          <w:sz w:val="18"/>
        </w:rPr>
        <w:fldChar w:fldCharType="separate"/>
      </w:r>
      <w:r w:rsidRPr="00353C1C">
        <w:rPr>
          <w:noProof/>
          <w:sz w:val="18"/>
        </w:rPr>
        <w:t>(ASFMC, 2020)</w:t>
      </w:r>
      <w:r w:rsidRPr="00353C1C">
        <w:rPr>
          <w:i/>
          <w:sz w:val="18"/>
        </w:rPr>
        <w:fldChar w:fldCharType="end"/>
      </w:r>
    </w:p>
    <w:p w14:paraId="5157BF4D" w14:textId="2F2EEA46" w:rsidR="00353C1C" w:rsidRPr="00353C1C" w:rsidRDefault="00353C1C" w:rsidP="00353C1C"/>
    <w:p w14:paraId="0000010D" w14:textId="77777777" w:rsidR="00921C02" w:rsidRDefault="00921C02">
      <w:pPr>
        <w:spacing w:line="480" w:lineRule="auto"/>
        <w:ind w:firstLine="720"/>
        <w:jc w:val="both"/>
        <w:rPr>
          <w:rFonts w:ascii="Times New Roman" w:eastAsia="Times New Roman" w:hAnsi="Times New Roman" w:cs="Times New Roman"/>
          <w:sz w:val="24"/>
          <w:szCs w:val="24"/>
        </w:rPr>
      </w:pPr>
    </w:p>
    <w:p w14:paraId="0000010E" w14:textId="77777777" w:rsidR="00921C02" w:rsidRDefault="00921C02">
      <w:pPr>
        <w:rPr>
          <w:rFonts w:ascii="Times New Roman" w:eastAsia="Times New Roman" w:hAnsi="Times New Roman" w:cs="Times New Roman"/>
          <w:sz w:val="24"/>
          <w:szCs w:val="24"/>
        </w:rPr>
      </w:pPr>
    </w:p>
    <w:p w14:paraId="0000010F"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BFF220" wp14:editId="4AB89F59">
            <wp:extent cx="4283869" cy="3569891"/>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283869" cy="3569891"/>
                    </a:xfrm>
                    <a:prstGeom prst="rect">
                      <a:avLst/>
                    </a:prstGeom>
                    <a:ln/>
                  </pic:spPr>
                </pic:pic>
              </a:graphicData>
            </a:graphic>
          </wp:inline>
        </w:drawing>
      </w:r>
    </w:p>
    <w:p w14:paraId="00000110" w14:textId="77777777" w:rsidR="00921C02" w:rsidRDefault="00E75778">
      <w:pPr>
        <w:spacing w:line="276" w:lineRule="auto"/>
        <w:jc w:val="both"/>
        <w:rPr>
          <w:rFonts w:ascii="Times New Roman" w:eastAsia="Times New Roman" w:hAnsi="Times New Roman" w:cs="Times New Roman"/>
          <w:i/>
        </w:rPr>
      </w:pPr>
      <w:r>
        <w:rPr>
          <w:rFonts w:ascii="Times New Roman" w:eastAsia="Times New Roman" w:hAnsi="Times New Roman" w:cs="Times New Roman"/>
          <w:i/>
        </w:rPr>
        <w:t>Figure 9: Monthly standardized mean seasonality for lower-trophic functional groups (colors) in each ecological region (panels). Standardization makes the magnitude of seasonal cycles between groups not comparable, but the relative timing between and within functional groups is preserved. Zooplankton are represented by blue dashed lines and phytoplankton by green solid lines.</w:t>
      </w:r>
    </w:p>
    <w:p w14:paraId="00000111"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4.2.2 Planktivores and Benthos</w:t>
      </w:r>
      <w:r>
        <w:tab/>
      </w:r>
    </w:p>
    <w:p w14:paraId="00000112" w14:textId="5C3F03C4"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Planktivore species’ spatial distribution </w:t>
      </w:r>
      <w:r w:rsidR="00F80F4C">
        <w:rPr>
          <w:rFonts w:ascii="Times New Roman" w:eastAsia="Times New Roman" w:hAnsi="Times New Roman" w:cs="Times New Roman"/>
          <w:sz w:val="24"/>
          <w:szCs w:val="24"/>
        </w:rPr>
        <w:t>is directly specified (Figure S2</w:t>
      </w:r>
      <w:r>
        <w:rPr>
          <w:rFonts w:ascii="Times New Roman" w:eastAsia="Times New Roman" w:hAnsi="Times New Roman" w:cs="Times New Roman"/>
          <w:sz w:val="24"/>
          <w:szCs w:val="24"/>
        </w:rPr>
        <w:t>), but community composition partially emerges from the spatial distributions and abundance of predators and prey. The majority of NEUSv2’s planktivore biomass was attributable to Atlantic herring (</w:t>
      </w:r>
      <w:r>
        <w:rPr>
          <w:rFonts w:ascii="Times New Roman" w:eastAsia="Times New Roman" w:hAnsi="Times New Roman" w:cs="Times New Roman"/>
          <w:i/>
          <w:sz w:val="24"/>
          <w:szCs w:val="24"/>
        </w:rPr>
        <w:t xml:space="preserve">Clupea </w:t>
      </w:r>
      <w:proofErr w:type="spellStart"/>
      <w:r>
        <w:rPr>
          <w:rFonts w:ascii="Times New Roman" w:eastAsia="Times New Roman" w:hAnsi="Times New Roman" w:cs="Times New Roman"/>
          <w:i/>
          <w:sz w:val="24"/>
          <w:szCs w:val="24"/>
        </w:rPr>
        <w:t>harengus</w:t>
      </w:r>
      <w:proofErr w:type="spellEnd"/>
      <w:r>
        <w:rPr>
          <w:rFonts w:ascii="Times New Roman" w:eastAsia="Times New Roman" w:hAnsi="Times New Roman" w:cs="Times New Roman"/>
          <w:sz w:val="24"/>
          <w:szCs w:val="24"/>
        </w:rPr>
        <w:t>), Atlantic menhaden (</w:t>
      </w:r>
      <w:r>
        <w:rPr>
          <w:rFonts w:ascii="Times New Roman" w:eastAsia="Times New Roman" w:hAnsi="Times New Roman" w:cs="Times New Roman"/>
          <w:i/>
          <w:sz w:val="24"/>
          <w:szCs w:val="24"/>
        </w:rPr>
        <w:t xml:space="preserve">Brevoortia </w:t>
      </w:r>
      <w:proofErr w:type="spellStart"/>
      <w:r>
        <w:rPr>
          <w:rFonts w:ascii="Times New Roman" w:eastAsia="Times New Roman" w:hAnsi="Times New Roman" w:cs="Times New Roman"/>
          <w:i/>
          <w:sz w:val="24"/>
          <w:szCs w:val="24"/>
        </w:rPr>
        <w:t>tyrannus</w:t>
      </w:r>
      <w:proofErr w:type="spellEnd"/>
      <w:r>
        <w:rPr>
          <w:rFonts w:ascii="Times New Roman" w:eastAsia="Times New Roman" w:hAnsi="Times New Roman" w:cs="Times New Roman"/>
          <w:sz w:val="24"/>
          <w:szCs w:val="24"/>
        </w:rPr>
        <w:t>), Atlantic mackerel (</w:t>
      </w:r>
      <w:proofErr w:type="spellStart"/>
      <w:r>
        <w:rPr>
          <w:rFonts w:ascii="Times New Roman" w:eastAsia="Times New Roman" w:hAnsi="Times New Roman" w:cs="Times New Roman"/>
          <w:i/>
          <w:sz w:val="24"/>
          <w:szCs w:val="24"/>
        </w:rPr>
        <w:t>Scomber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scombrus</w:t>
      </w:r>
      <w:proofErr w:type="spellEnd"/>
      <w:r>
        <w:rPr>
          <w:rFonts w:ascii="Times New Roman" w:eastAsia="Times New Roman" w:hAnsi="Times New Roman" w:cs="Times New Roman"/>
          <w:sz w:val="24"/>
          <w:szCs w:val="24"/>
        </w:rPr>
        <w:t>), and butterfish (</w:t>
      </w:r>
      <w:proofErr w:type="spellStart"/>
      <w:r>
        <w:rPr>
          <w:rFonts w:ascii="Times New Roman" w:eastAsia="Times New Roman" w:hAnsi="Times New Roman" w:cs="Times New Roman"/>
          <w:i/>
          <w:sz w:val="24"/>
          <w:szCs w:val="24"/>
          <w:highlight w:val="white"/>
        </w:rPr>
        <w:t>Peprilus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triacanthus</w:t>
      </w:r>
      <w:proofErr w:type="spellEnd"/>
      <w:r>
        <w:rPr>
          <w:rFonts w:ascii="Times New Roman" w:eastAsia="Times New Roman" w:hAnsi="Times New Roman" w:cs="Times New Roman"/>
          <w:sz w:val="24"/>
          <w:szCs w:val="24"/>
        </w:rPr>
        <w:t>; Table 1). The mean annual biomass for these dominant planktivore species during the post-</w:t>
      </w:r>
      <w:proofErr w:type="spellStart"/>
      <w:r>
        <w:rPr>
          <w:rFonts w:ascii="Times New Roman" w:eastAsia="Times New Roman" w:hAnsi="Times New Roman" w:cs="Times New Roman"/>
          <w:sz w:val="24"/>
          <w:szCs w:val="24"/>
        </w:rPr>
        <w:t>spinup</w:t>
      </w:r>
      <w:proofErr w:type="spellEnd"/>
      <w:r>
        <w:rPr>
          <w:rFonts w:ascii="Times New Roman" w:eastAsia="Times New Roman" w:hAnsi="Times New Roman" w:cs="Times New Roman"/>
          <w:sz w:val="24"/>
          <w:szCs w:val="24"/>
        </w:rPr>
        <w:t xml:space="preserve"> period was within 0.5 to 2 times available assessment data, with the exception of butterfish (3.6 times higher).  In NEUSv2, planktivores primarily consumed diatoms and zooplankton. Planktivore consumption uses a Hollings Type II functional </w:t>
      </w:r>
      <w:r>
        <w:rPr>
          <w:rFonts w:ascii="Times New Roman" w:eastAsia="Times New Roman" w:hAnsi="Times New Roman" w:cs="Times New Roman"/>
          <w:sz w:val="24"/>
          <w:szCs w:val="24"/>
        </w:rPr>
        <w:lastRenderedPageBreak/>
        <w:t xml:space="preserve">response with an availability parameter for each prey, such that trophic interactions are higher with increased spatial overlap with prey. As such, elevated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biomass in the GOM are the result of lower planktivores biomass compared to other regions (Figure 8). Additionally, NEUSv2 planktivores spawning (using a </w:t>
      </w:r>
      <w:proofErr w:type="spellStart"/>
      <w:r>
        <w:rPr>
          <w:rFonts w:ascii="Times New Roman" w:eastAsia="Times New Roman" w:hAnsi="Times New Roman" w:cs="Times New Roman"/>
          <w:sz w:val="24"/>
          <w:szCs w:val="24"/>
        </w:rPr>
        <w:t>Bevorton</w:t>
      </w:r>
      <w:proofErr w:type="spellEnd"/>
      <w:r>
        <w:rPr>
          <w:rFonts w:ascii="Times New Roman" w:eastAsia="Times New Roman" w:hAnsi="Times New Roman" w:cs="Times New Roman"/>
          <w:sz w:val="24"/>
          <w:szCs w:val="24"/>
        </w:rPr>
        <w:t>-Holt parameterization) occurs on a predetermined date each year, so seasonal cycles in biomass are not emergent properties.</w:t>
      </w:r>
    </w:p>
    <w:p w14:paraId="00000113"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benthos functional groups exhibited negligible seasonal patterns and showed a steady increase in biomass within the MAB and a decrease in GB (Figure 8). GOM benthos biomass stabilized early in the simulation. On a domain-wide scale, benthos species’ biomass fell within the 5% annual threshold thus passing the stability criteria.  Benthos species in NEUSv2, despite being large consumers of deposited phytoplankton, did not show the seasonal responsiveness as seen in zooplankton. This difference was likely due to the temporal lag between surface production and deposition.</w:t>
      </w:r>
    </w:p>
    <w:p w14:paraId="00000114" w14:textId="77777777" w:rsidR="00921C02" w:rsidRDefault="008E71F3">
      <w:pPr>
        <w:spacing w:line="480" w:lineRule="auto"/>
        <w:jc w:val="both"/>
        <w:rPr>
          <w:rFonts w:ascii="Times New Roman" w:eastAsia="Times New Roman" w:hAnsi="Times New Roman" w:cs="Times New Roman"/>
          <w:i/>
          <w:sz w:val="24"/>
          <w:szCs w:val="24"/>
        </w:rPr>
      </w:pPr>
      <w:sdt>
        <w:sdtPr>
          <w:tag w:val="goog_rdk_22"/>
          <w:id w:val="397640905"/>
        </w:sdtPr>
        <w:sdtEndPr/>
        <w:sdtContent>
          <w:commentRangeStart w:id="35"/>
        </w:sdtContent>
      </w:sdt>
      <w:sdt>
        <w:sdtPr>
          <w:tag w:val="goog_rdk_23"/>
          <w:id w:val="1810819411"/>
        </w:sdtPr>
        <w:sdtEndPr/>
        <w:sdtContent>
          <w:commentRangeStart w:id="36"/>
        </w:sdtContent>
      </w:sdt>
      <w:sdt>
        <w:sdtPr>
          <w:tag w:val="goog_rdk_24"/>
          <w:id w:val="1907723824"/>
        </w:sdtPr>
        <w:sdtEndPr/>
        <w:sdtContent>
          <w:commentRangeStart w:id="37"/>
        </w:sdtContent>
      </w:sdt>
      <w:sdt>
        <w:sdtPr>
          <w:tag w:val="goog_rdk_25"/>
          <w:id w:val="653029656"/>
        </w:sdtPr>
        <w:sdtEndPr/>
        <w:sdtContent>
          <w:commentRangeStart w:id="38"/>
          <w:commentRangeStart w:id="39"/>
        </w:sdtContent>
      </w:sdt>
      <w:r w:rsidR="00E75778">
        <w:rPr>
          <w:rFonts w:ascii="Times New Roman" w:eastAsia="Times New Roman" w:hAnsi="Times New Roman" w:cs="Times New Roman"/>
          <w:i/>
          <w:sz w:val="24"/>
          <w:szCs w:val="24"/>
        </w:rPr>
        <w:t xml:space="preserve">4.3 Grazing </w:t>
      </w:r>
      <w:commentRangeEnd w:id="35"/>
      <w:r w:rsidR="00E75778">
        <w:commentReference w:id="35"/>
      </w:r>
      <w:commentRangeEnd w:id="36"/>
      <w:r w:rsidR="00E75778">
        <w:commentReference w:id="36"/>
      </w:r>
      <w:commentRangeEnd w:id="37"/>
      <w:r w:rsidR="00E75778">
        <w:commentReference w:id="37"/>
      </w:r>
      <w:commentRangeEnd w:id="39"/>
      <w:r w:rsidR="00E75778">
        <w:commentReference w:id="39"/>
      </w:r>
      <w:commentRangeEnd w:id="38"/>
      <w:r w:rsidR="001C2EAF">
        <w:rPr>
          <w:rStyle w:val="CommentReference"/>
        </w:rPr>
        <w:commentReference w:id="38"/>
      </w:r>
    </w:p>
    <w:p w14:paraId="00000115"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The average daily consumption (</w:t>
      </w:r>
      <w:r>
        <w:rPr>
          <w:rFonts w:ascii="Times New Roman" w:eastAsia="Times New Roman" w:hAnsi="Times New Roman" w:cs="Times New Roman"/>
          <w:i/>
          <w:sz w:val="24"/>
          <w:szCs w:val="24"/>
        </w:rPr>
        <w:t>C</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of diatoms, dinoflagellates, and picophytoplankton by all grazers was 5%, 9.9%, and 15.6%, respectively. Unconsumed phytoplankton either remain in the surface layer until they are overwritten by the next time step forcing, sink or mix into deeper pelagic layers, deposit into the sediment layer (in one-layer boxes), or lyse and are converted into detrital pools. Of the phytoplankton that were deposited, NEUSv2 does not classify them as detritus until they are consumed or converted by sediment bacteria. A box-level mean of 0.5% of diatoms and 0.3% of dinoflagellates are deposited from the deepest pelagic layer at each time step. Picophytoplankton are not parameterized to sink in NEUSv2 due to their small size. Deposition rates in NEUSv2 are entirely dependent on sinking rate and layer thickness. </w:t>
      </w:r>
    </w:p>
    <w:p w14:paraId="00000116"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Much of the benthic invertebrate diets consist of these deposited phytoplankton, which constitutes 92% of the cumulative grazing. On average, benthic grazers consume 90% of the passively deposited diatoms, resulting in net accumulation in some boxes. In the pelagic food web, 56% of diatoms consumption is performed by zooplankton and 43% by planktivores (Table 2). Nearly all pelagic picophytoplankton consumption was performed by microzooplankton, which is the intentional result of gape size limitations of fish groups and a simplified lower trophic food web. The amount of grazing attributable to each function group is consistent over time, with only slight seasonal fluctuations. </w:t>
      </w:r>
      <w:r>
        <w:rPr>
          <w:rFonts w:ascii="Times New Roman" w:eastAsia="Times New Roman" w:hAnsi="Times New Roman" w:cs="Times New Roman"/>
          <w:sz w:val="24"/>
          <w:szCs w:val="24"/>
        </w:rPr>
        <w:tab/>
      </w:r>
    </w:p>
    <w:p w14:paraId="00000117" w14:textId="77777777" w:rsidR="00921C02" w:rsidRDefault="00E7577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 The percentage of phytoplankton consumed by each grazer functional group (</w:t>
      </w:r>
      <w:proofErr w:type="spellStart"/>
      <w:proofErr w:type="gramStart"/>
      <w:r>
        <w:rPr>
          <w:rFonts w:ascii="Times New Roman" w:eastAsia="Times New Roman" w:hAnsi="Times New Roman" w:cs="Times New Roman"/>
          <w:sz w:val="24"/>
          <w:szCs w:val="24"/>
        </w:rPr>
        <w:t>G</w:t>
      </w:r>
      <w:r>
        <w:rPr>
          <w:rFonts w:ascii="Times New Roman" w:eastAsia="Times New Roman" w:hAnsi="Times New Roman" w:cs="Times New Roman"/>
          <w:sz w:val="24"/>
          <w:szCs w:val="24"/>
          <w:vertAlign w:val="subscript"/>
        </w:rPr>
        <w:t>g,p</w:t>
      </w:r>
      <w:proofErr w:type="spellEnd"/>
      <w:proofErr w:type="gramEnd"/>
      <w:r>
        <w:rPr>
          <w:rFonts w:ascii="Times New Roman" w:eastAsia="Times New Roman" w:hAnsi="Times New Roman" w:cs="Times New Roman"/>
          <w:i/>
          <w:sz w:val="24"/>
          <w:szCs w:val="24"/>
        </w:rPr>
        <w:t xml:space="preserve">) both when including and excluding benthic grazers. </w:t>
      </w:r>
    </w:p>
    <w:tbl>
      <w:tblPr>
        <w:tblStyle w:val="a2"/>
        <w:tblW w:w="9405" w:type="dxa"/>
        <w:tblBorders>
          <w:top w:val="nil"/>
          <w:left w:val="nil"/>
          <w:bottom w:val="nil"/>
          <w:right w:val="nil"/>
          <w:insideH w:val="nil"/>
          <w:insideV w:val="nil"/>
        </w:tblBorders>
        <w:tblLayout w:type="fixed"/>
        <w:tblLook w:val="0600" w:firstRow="0" w:lastRow="0" w:firstColumn="0" w:lastColumn="0" w:noHBand="1" w:noVBand="1"/>
      </w:tblPr>
      <w:tblGrid>
        <w:gridCol w:w="1800"/>
        <w:gridCol w:w="900"/>
        <w:gridCol w:w="1440"/>
        <w:gridCol w:w="1380"/>
        <w:gridCol w:w="1080"/>
        <w:gridCol w:w="1410"/>
        <w:gridCol w:w="1395"/>
      </w:tblGrid>
      <w:tr w:rsidR="00921C02" w14:paraId="1A3B2941" w14:textId="77777777">
        <w:tc>
          <w:tcPr>
            <w:tcW w:w="1800" w:type="dxa"/>
            <w:tcBorders>
              <w:top w:val="nil"/>
              <w:left w:val="nil"/>
              <w:bottom w:val="single" w:sz="8" w:space="0" w:color="666666"/>
              <w:right w:val="nil"/>
            </w:tcBorders>
            <w:shd w:val="clear" w:color="auto" w:fill="FFFFFF"/>
            <w:tcMar>
              <w:top w:w="28" w:type="dxa"/>
              <w:left w:w="28" w:type="dxa"/>
              <w:bottom w:w="28" w:type="dxa"/>
              <w:right w:w="28" w:type="dxa"/>
            </w:tcMar>
          </w:tcPr>
          <w:p w14:paraId="00000118" w14:textId="77777777" w:rsidR="00921C02" w:rsidRDefault="00921C02">
            <w:pPr>
              <w:spacing w:after="0" w:line="240" w:lineRule="auto"/>
              <w:rPr>
                <w:rFonts w:ascii="Times New Roman" w:eastAsia="Times New Roman" w:hAnsi="Times New Roman" w:cs="Times New Roman"/>
                <w:sz w:val="24"/>
                <w:szCs w:val="24"/>
              </w:rPr>
            </w:pPr>
          </w:p>
        </w:tc>
        <w:tc>
          <w:tcPr>
            <w:tcW w:w="3720" w:type="dxa"/>
            <w:gridSpan w:val="3"/>
            <w:tcBorders>
              <w:top w:val="nil"/>
              <w:left w:val="nil"/>
              <w:bottom w:val="single" w:sz="8" w:space="0" w:color="666666"/>
              <w:right w:val="nil"/>
            </w:tcBorders>
            <w:shd w:val="clear" w:color="auto" w:fill="FFFFFF"/>
            <w:tcMar>
              <w:top w:w="28" w:type="dxa"/>
              <w:left w:w="28" w:type="dxa"/>
              <w:bottom w:w="28" w:type="dxa"/>
              <w:right w:w="28" w:type="dxa"/>
            </w:tcMar>
          </w:tcPr>
          <w:p w14:paraId="00000119" w14:textId="77777777" w:rsidR="00921C02" w:rsidRDefault="00E7577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 Grazing</w:t>
            </w:r>
          </w:p>
        </w:tc>
        <w:tc>
          <w:tcPr>
            <w:tcW w:w="3885" w:type="dxa"/>
            <w:gridSpan w:val="3"/>
            <w:tcBorders>
              <w:top w:val="nil"/>
              <w:left w:val="nil"/>
              <w:bottom w:val="single" w:sz="8" w:space="0" w:color="666666"/>
              <w:right w:val="nil"/>
            </w:tcBorders>
            <w:shd w:val="clear" w:color="auto" w:fill="FFFFFF"/>
            <w:tcMar>
              <w:top w:w="28" w:type="dxa"/>
              <w:left w:w="28" w:type="dxa"/>
              <w:bottom w:w="28" w:type="dxa"/>
              <w:right w:w="28" w:type="dxa"/>
            </w:tcMar>
          </w:tcPr>
          <w:p w14:paraId="0000011C" w14:textId="77777777" w:rsidR="00921C02" w:rsidRDefault="00E7577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Pelagic Grazing</w:t>
            </w:r>
          </w:p>
        </w:tc>
      </w:tr>
      <w:tr w:rsidR="00921C02" w14:paraId="6AAA53C4"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1F"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Group</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0"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Diatoms</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1"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Dinoflagellates</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2"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Pico-</w:t>
            </w:r>
          </w:p>
          <w:p w14:paraId="00000123"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phytoplankton</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4"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Diatoms</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5"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Dinoflagellates</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6"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Pico-</w:t>
            </w:r>
          </w:p>
          <w:p w14:paraId="00000127"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phytoplankton</w:t>
            </w:r>
          </w:p>
        </w:tc>
      </w:tr>
      <w:tr w:rsidR="00921C02" w14:paraId="235C660A" w14:textId="77777777">
        <w:trPr>
          <w:trHeight w:val="285"/>
        </w:trPr>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28"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Planktivores</w:t>
            </w:r>
          </w:p>
        </w:tc>
        <w:tc>
          <w:tcPr>
            <w:tcW w:w="90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9"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144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A"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B"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0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C"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43.3%</w:t>
            </w:r>
          </w:p>
        </w:tc>
        <w:tc>
          <w:tcPr>
            <w:tcW w:w="141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D"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5"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E"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21C02" w14:paraId="2AC34D53"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2F"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Shrimp</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0"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1"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2"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3"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4"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5"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21C02" w14:paraId="217A2BC4"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36"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Dinoflagellates</w:t>
            </w:r>
          </w:p>
        </w:tc>
        <w:tc>
          <w:tcPr>
            <w:tcW w:w="90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7"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4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8"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9"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0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A"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1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B"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95"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C"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r>
      <w:tr w:rsidR="00921C02" w14:paraId="66EDC409"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3D"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Macrozooplankton</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E"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F"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0"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1"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22.1%</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2"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3"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21C02" w14:paraId="4A867233" w14:textId="77777777">
        <w:trPr>
          <w:trHeight w:val="315"/>
        </w:trPr>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44"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Mesozooplankton</w:t>
            </w:r>
          </w:p>
        </w:tc>
        <w:tc>
          <w:tcPr>
            <w:tcW w:w="90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5"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44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6"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7"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0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8"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34.1%</w:t>
            </w:r>
          </w:p>
        </w:tc>
        <w:tc>
          <w:tcPr>
            <w:tcW w:w="141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9"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395"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A"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21C02" w14:paraId="22D7DBB5"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4B"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Microzooplankton</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C"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D"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E"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96.1%</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F"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0"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95.1%</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1"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99.9%</w:t>
            </w:r>
          </w:p>
        </w:tc>
      </w:tr>
      <w:tr w:rsidR="00921C02" w14:paraId="4E1465AD"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52"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Benthos</w:t>
            </w:r>
          </w:p>
        </w:tc>
        <w:tc>
          <w:tcPr>
            <w:tcW w:w="90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3"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91.6%</w:t>
            </w:r>
          </w:p>
        </w:tc>
        <w:tc>
          <w:tcPr>
            <w:tcW w:w="144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4"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97.8%</w:t>
            </w:r>
          </w:p>
        </w:tc>
        <w:tc>
          <w:tcPr>
            <w:tcW w:w="13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5"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10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6" w14:textId="77777777" w:rsidR="00921C02" w:rsidRDefault="00921C02">
            <w:pPr>
              <w:spacing w:after="0" w:line="240" w:lineRule="auto"/>
              <w:jc w:val="center"/>
              <w:rPr>
                <w:rFonts w:ascii="Times New Roman" w:eastAsia="Times New Roman" w:hAnsi="Times New Roman" w:cs="Times New Roman"/>
                <w:sz w:val="24"/>
                <w:szCs w:val="24"/>
              </w:rPr>
            </w:pPr>
          </w:p>
        </w:tc>
        <w:tc>
          <w:tcPr>
            <w:tcW w:w="141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7" w14:textId="77777777" w:rsidR="00921C02" w:rsidRDefault="00921C02">
            <w:pPr>
              <w:spacing w:after="0" w:line="240" w:lineRule="auto"/>
              <w:jc w:val="center"/>
              <w:rPr>
                <w:rFonts w:ascii="Times New Roman" w:eastAsia="Times New Roman" w:hAnsi="Times New Roman" w:cs="Times New Roman"/>
                <w:sz w:val="24"/>
                <w:szCs w:val="24"/>
              </w:rPr>
            </w:pPr>
          </w:p>
        </w:tc>
        <w:tc>
          <w:tcPr>
            <w:tcW w:w="1395"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8" w14:textId="77777777" w:rsidR="00921C02" w:rsidRDefault="00921C02">
            <w:pPr>
              <w:spacing w:after="0" w:line="240" w:lineRule="auto"/>
              <w:jc w:val="center"/>
              <w:rPr>
                <w:rFonts w:ascii="Times New Roman" w:eastAsia="Times New Roman" w:hAnsi="Times New Roman" w:cs="Times New Roman"/>
                <w:sz w:val="24"/>
                <w:szCs w:val="24"/>
              </w:rPr>
            </w:pPr>
          </w:p>
        </w:tc>
      </w:tr>
      <w:tr w:rsidR="00921C02" w14:paraId="7F8D7D27"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59"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Other</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A"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B"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C"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D"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E"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F"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r>
    </w:tbl>
    <w:p w14:paraId="00000160" w14:textId="77777777" w:rsidR="00921C02" w:rsidRDefault="008E71F3">
      <w:pPr>
        <w:spacing w:line="480" w:lineRule="auto"/>
        <w:jc w:val="both"/>
        <w:rPr>
          <w:rFonts w:ascii="Times New Roman" w:eastAsia="Times New Roman" w:hAnsi="Times New Roman" w:cs="Times New Roman"/>
          <w:sz w:val="28"/>
          <w:szCs w:val="28"/>
        </w:rPr>
      </w:pPr>
      <w:sdt>
        <w:sdtPr>
          <w:tag w:val="goog_rdk_26"/>
          <w:id w:val="-468895919"/>
        </w:sdtPr>
        <w:sdtEndPr/>
        <w:sdtContent>
          <w:commentRangeStart w:id="40"/>
        </w:sdtContent>
      </w:sdt>
      <w:sdt>
        <w:sdtPr>
          <w:tag w:val="goog_rdk_27"/>
          <w:id w:val="1620024386"/>
        </w:sdtPr>
        <w:sdtEndPr/>
        <w:sdtContent>
          <w:commentRangeStart w:id="41"/>
        </w:sdtContent>
      </w:sdt>
      <w:sdt>
        <w:sdtPr>
          <w:tag w:val="goog_rdk_28"/>
          <w:id w:val="-282573227"/>
        </w:sdtPr>
        <w:sdtEndPr/>
        <w:sdtContent>
          <w:commentRangeStart w:id="42"/>
        </w:sdtContent>
      </w:sdt>
      <w:r w:rsidR="00E75778">
        <w:rPr>
          <w:rFonts w:ascii="Times New Roman" w:eastAsia="Times New Roman" w:hAnsi="Times New Roman" w:cs="Times New Roman"/>
          <w:sz w:val="28"/>
          <w:szCs w:val="28"/>
        </w:rPr>
        <w:t>5.Discussion</w:t>
      </w:r>
      <w:commentRangeEnd w:id="40"/>
      <w:r w:rsidR="00E75778">
        <w:commentReference w:id="40"/>
      </w:r>
      <w:commentRangeEnd w:id="41"/>
      <w:r w:rsidR="00E75778">
        <w:commentReference w:id="41"/>
      </w:r>
      <w:commentRangeEnd w:id="42"/>
      <w:r w:rsidR="00E75778">
        <w:commentReference w:id="42"/>
      </w:r>
    </w:p>
    <w:p w14:paraId="00000161"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our knowledge, NEUSv2 is the first Atlantis model to successfully force primary production with ocean color data. As such, we feel a description of the observations and hurdles involved in these new methods would be beneficial to other modelers. These lessons learned can be found in the supplementary material.</w:t>
      </w:r>
    </w:p>
    <w:p w14:paraId="00000162"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Model Performance</w:t>
      </w:r>
    </w:p>
    <w:p w14:paraId="24680CF3" w14:textId="458BB055" w:rsidR="0081648F" w:rsidRDefault="00E75778" w:rsidP="0081648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All NEUSv2 phytoplankton, zooplankton, planktivore, and benthic functional groups met our baseline calibration criteria of persistence and time series stability with the exception of sea scallops, which had a relative increase of 7% per year. Since phytoplankton were forced, it was critical that zooplankton and planktivore groups mirrored observed behavior in order to ensure that primary production was distributed throughout the simulated food web. </w:t>
      </w:r>
      <w:r w:rsidR="003E1F5C">
        <w:rPr>
          <w:rFonts w:ascii="Times New Roman" w:eastAsia="Times New Roman" w:hAnsi="Times New Roman" w:cs="Times New Roman"/>
          <w:sz w:val="24"/>
          <w:szCs w:val="24"/>
        </w:rPr>
        <w:t xml:space="preserve">Temporal analyses of northeast shelf zooplankton communities suggest a shift in community composition occurring around 2010 </w:t>
      </w:r>
      <w:r w:rsidR="003E1F5C">
        <w:rPr>
          <w:rFonts w:ascii="Times New Roman" w:eastAsia="Times New Roman" w:hAnsi="Times New Roman" w:cs="Times New Roman"/>
          <w:sz w:val="24"/>
          <w:szCs w:val="24"/>
        </w:rPr>
        <w:fldChar w:fldCharType="begin" w:fldLock="1"/>
      </w:r>
      <w:r w:rsidR="003E1F5C">
        <w:rPr>
          <w:rFonts w:ascii="Times New Roman" w:eastAsia="Times New Roman" w:hAnsi="Times New Roman" w:cs="Times New Roman"/>
          <w:sz w:val="24"/>
          <w:szCs w:val="24"/>
        </w:rPr>
        <w:instrText>ADDIN CSL_CITATION {"citationItems":[{"id":"ITEM-1","itemData":{"DOI":"10.1016/j.jmarsys.2016.09.011","ISSN":"09247963","author":[{"dropping-particle":"","family":"Morse","given":"R.E.","non-dropping-particle":"","parse-names":false,"suffix":""},{"dropping-particle":"","family":"Friedland","given":"K.D.","non-dropping-particle":"","parse-names":false,"suffix":""},{"dropping-particle":"","family":"Tommasi","given":"D.","non-dropping-particle":"","parse-names":false,"suffix":""},{"dropping-particle":"","family":"Stock","given":"C.","non-dropping-particle":"","parse-names":false,"suffix":""},{"dropping-particle":"","family":"Nye","given":"J.","non-dropping-particle":"","parse-names":false,"suffix":""}],"container-title":"Journal of Marine Systems","id":"ITEM-1","issued":{"date-parts":[["2017","1"]]},"page":"77-91","title":"Distinct zooplankton regime shift patterns across ecoregions of the U.S. Northeast continental shelf Large Marine Ecosystem","type":"article-journal","volume":"165"},"uris":["http://www.mendeley.com/documents/?uuid=4d03bfa9-0c06-49ba-8491-d394ac196582"]}],"mendeley":{"formattedCitation":"(Morse et al., 2017)","plainTextFormattedCitation":"(Morse et al., 2017)","previouslyFormattedCitation":"(Morse et al., 2017)"},"properties":{"noteIndex":0},"schema":"https://github.com/citation-style-language/schema/raw/master/csl-citation.json"}</w:instrText>
      </w:r>
      <w:r w:rsidR="003E1F5C">
        <w:rPr>
          <w:rFonts w:ascii="Times New Roman" w:eastAsia="Times New Roman" w:hAnsi="Times New Roman" w:cs="Times New Roman"/>
          <w:sz w:val="24"/>
          <w:szCs w:val="24"/>
        </w:rPr>
        <w:fldChar w:fldCharType="separate"/>
      </w:r>
      <w:r w:rsidR="003E1F5C" w:rsidRPr="007849B7">
        <w:rPr>
          <w:rFonts w:ascii="Times New Roman" w:eastAsia="Times New Roman" w:hAnsi="Times New Roman" w:cs="Times New Roman"/>
          <w:noProof/>
          <w:sz w:val="24"/>
          <w:szCs w:val="24"/>
        </w:rPr>
        <w:t>(Morse et al., 2017)</w:t>
      </w:r>
      <w:r w:rsidR="003E1F5C">
        <w:rPr>
          <w:rFonts w:ascii="Times New Roman" w:eastAsia="Times New Roman" w:hAnsi="Times New Roman" w:cs="Times New Roman"/>
          <w:sz w:val="24"/>
          <w:szCs w:val="24"/>
        </w:rPr>
        <w:fldChar w:fldCharType="end"/>
      </w:r>
      <w:r w:rsidR="003E1F5C">
        <w:rPr>
          <w:rFonts w:ascii="Times New Roman" w:eastAsia="Times New Roman" w:hAnsi="Times New Roman" w:cs="Times New Roman"/>
          <w:sz w:val="24"/>
          <w:szCs w:val="24"/>
        </w:rPr>
        <w:t xml:space="preserve">, and while individual zooplankton species are not resolved, a breakpoint analysis of NEUSv2 total zooplankton biomass time series shows a change in time series slope in 2013. </w:t>
      </w:r>
      <w:r>
        <w:rPr>
          <w:rFonts w:ascii="Times New Roman" w:eastAsia="Times New Roman" w:hAnsi="Times New Roman" w:cs="Times New Roman"/>
          <w:sz w:val="24"/>
          <w:szCs w:val="24"/>
        </w:rPr>
        <w:t xml:space="preserve">The general agreement between NEUSv2 and COPEPOD’s total zooplankton carbon mass indicates that NEUSv2 was capable of </w:t>
      </w:r>
      <w:r w:rsidR="0081648F">
        <w:rPr>
          <w:rFonts w:ascii="Times New Roman" w:eastAsia="Times New Roman" w:hAnsi="Times New Roman" w:cs="Times New Roman"/>
          <w:sz w:val="24"/>
          <w:szCs w:val="24"/>
        </w:rPr>
        <w:t>reproducing a plausible zooplankton population biomass</w:t>
      </w:r>
      <w:r>
        <w:rPr>
          <w:rFonts w:ascii="Times New Roman" w:eastAsia="Times New Roman" w:hAnsi="Times New Roman" w:cs="Times New Roman"/>
          <w:sz w:val="24"/>
          <w:szCs w:val="24"/>
        </w:rPr>
        <w:t>.</w:t>
      </w:r>
      <w:r w:rsidR="0081648F">
        <w:rPr>
          <w:rFonts w:ascii="Times New Roman" w:eastAsia="Times New Roman" w:hAnsi="Times New Roman" w:cs="Times New Roman"/>
          <w:sz w:val="24"/>
          <w:szCs w:val="24"/>
        </w:rPr>
        <w:t xml:space="preserve"> However, COPEPOD does not possess the spatial or temporal resolution required to perform a statistical comparison.</w:t>
      </w:r>
      <w:r w:rsidR="00AA33FA">
        <w:rPr>
          <w:rFonts w:ascii="Times New Roman" w:eastAsia="Times New Roman" w:hAnsi="Times New Roman" w:cs="Times New Roman"/>
          <w:sz w:val="24"/>
          <w:szCs w:val="24"/>
        </w:rPr>
        <w:t xml:space="preserve"> A potential source of error in zooplankton biomass may result from the error inherent in the phytoplankton forcing. Turner et al. (2021) describe a correlation coefficient </w:t>
      </w:r>
      <w:r w:rsidR="00B24B4E">
        <w:rPr>
          <w:rFonts w:ascii="Times New Roman" w:eastAsia="Times New Roman" w:hAnsi="Times New Roman" w:cs="Times New Roman"/>
          <w:sz w:val="24"/>
          <w:szCs w:val="24"/>
        </w:rPr>
        <w:t xml:space="preserve">(absolute bias) </w:t>
      </w:r>
      <w:r w:rsidR="00AA33FA">
        <w:rPr>
          <w:rFonts w:ascii="Times New Roman" w:eastAsia="Times New Roman" w:hAnsi="Times New Roman" w:cs="Times New Roman"/>
          <w:sz w:val="24"/>
          <w:szCs w:val="24"/>
        </w:rPr>
        <w:t xml:space="preserve">between </w:t>
      </w:r>
      <w:r w:rsidR="00AA33FA">
        <w:rPr>
          <w:rFonts w:ascii="Times New Roman" w:eastAsia="Times New Roman" w:hAnsi="Times New Roman" w:cs="Times New Roman"/>
          <w:i/>
          <w:sz w:val="24"/>
          <w:szCs w:val="24"/>
        </w:rPr>
        <w:t xml:space="preserve">in situ </w:t>
      </w:r>
      <w:r w:rsidR="00AA33FA">
        <w:rPr>
          <w:rFonts w:ascii="Times New Roman" w:eastAsia="Times New Roman" w:hAnsi="Times New Roman" w:cs="Times New Roman"/>
          <w:sz w:val="24"/>
          <w:szCs w:val="24"/>
        </w:rPr>
        <w:t>and modeled of 0.7</w:t>
      </w:r>
      <w:r w:rsidR="00B24B4E">
        <w:rPr>
          <w:rFonts w:ascii="Times New Roman" w:eastAsia="Times New Roman" w:hAnsi="Times New Roman" w:cs="Times New Roman"/>
          <w:sz w:val="24"/>
          <w:szCs w:val="24"/>
        </w:rPr>
        <w:t xml:space="preserve"> (0.04)</w:t>
      </w:r>
      <w:r w:rsidR="00AA33FA">
        <w:rPr>
          <w:rFonts w:ascii="Times New Roman" w:eastAsia="Times New Roman" w:hAnsi="Times New Roman" w:cs="Times New Roman"/>
          <w:sz w:val="24"/>
          <w:szCs w:val="24"/>
        </w:rPr>
        <w:t xml:space="preserve"> for micro-phytoplankton concentrations and 0.58 </w:t>
      </w:r>
      <w:r w:rsidR="00B24B4E">
        <w:rPr>
          <w:rFonts w:ascii="Times New Roman" w:eastAsia="Times New Roman" w:hAnsi="Times New Roman" w:cs="Times New Roman"/>
          <w:sz w:val="24"/>
          <w:szCs w:val="24"/>
        </w:rPr>
        <w:t xml:space="preserve">(0.08) </w:t>
      </w:r>
      <w:r w:rsidR="00AA33FA">
        <w:rPr>
          <w:rFonts w:ascii="Times New Roman" w:eastAsia="Times New Roman" w:hAnsi="Times New Roman" w:cs="Times New Roman"/>
          <w:sz w:val="24"/>
          <w:szCs w:val="24"/>
        </w:rPr>
        <w:t>for nano- and pico-phytoplankton</w:t>
      </w:r>
      <w:r w:rsidR="00B24B4E">
        <w:rPr>
          <w:rFonts w:ascii="Times New Roman" w:eastAsia="Times New Roman" w:hAnsi="Times New Roman" w:cs="Times New Roman"/>
          <w:sz w:val="24"/>
          <w:szCs w:val="24"/>
        </w:rPr>
        <w:t>. This bias represents about 10% of typical diatom and picophytoplankton concentrations</w:t>
      </w:r>
      <w:r w:rsidR="003E1F5C">
        <w:rPr>
          <w:rFonts w:ascii="Times New Roman" w:eastAsia="Times New Roman" w:hAnsi="Times New Roman" w:cs="Times New Roman"/>
          <w:sz w:val="24"/>
          <w:szCs w:val="24"/>
        </w:rPr>
        <w:t xml:space="preserve"> in NEUSv2 suggesting low impact of model results.  </w:t>
      </w:r>
    </w:p>
    <w:p w14:paraId="00000164"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their small size and pelagic distribution, the planktivores simulated in NEUSv2 are not as well sampled compared to demersal species in regional trawl surveys, resulting in a high degree of uncertainty regarding population level biomass. However, </w:t>
      </w:r>
      <w:sdt>
        <w:sdtPr>
          <w:tag w:val="goog_rdk_31"/>
          <w:id w:val="968243967"/>
        </w:sdtPr>
        <w:sdtEndPr/>
        <w:sdtContent>
          <w:commentRangeStart w:id="43"/>
        </w:sdtContent>
      </w:sdt>
      <w:sdt>
        <w:sdtPr>
          <w:tag w:val="goog_rdk_32"/>
          <w:id w:val="-1979829307"/>
        </w:sdtPr>
        <w:sdtEndPr/>
        <w:sdtContent>
          <w:commentRangeStart w:id="44"/>
        </w:sdtContent>
      </w:sdt>
      <w:r>
        <w:rPr>
          <w:rFonts w:ascii="Times New Roman" w:eastAsia="Times New Roman" w:hAnsi="Times New Roman" w:cs="Times New Roman"/>
          <w:sz w:val="24"/>
          <w:szCs w:val="24"/>
        </w:rPr>
        <w:t xml:space="preserve">planktivore species’ assessment biomass estimates from the NOAA </w:t>
      </w:r>
      <w:proofErr w:type="spellStart"/>
      <w:r>
        <w:rPr>
          <w:rFonts w:ascii="Times New Roman" w:eastAsia="Times New Roman" w:hAnsi="Times New Roman" w:cs="Times New Roman"/>
          <w:sz w:val="24"/>
          <w:szCs w:val="24"/>
        </w:rPr>
        <w:t>StockSmart</w:t>
      </w:r>
      <w:proofErr w:type="spellEnd"/>
      <w:r>
        <w:rPr>
          <w:rFonts w:ascii="Times New Roman" w:eastAsia="Times New Roman" w:hAnsi="Times New Roman" w:cs="Times New Roman"/>
          <w:sz w:val="24"/>
          <w:szCs w:val="24"/>
        </w:rPr>
        <w:t xml:space="preserve"> database show that NEUSv2 values well within an order of magnitude of assessment.</w:t>
      </w:r>
      <w:commentRangeEnd w:id="43"/>
      <w:r>
        <w:commentReference w:id="43"/>
      </w:r>
      <w:commentRangeEnd w:id="44"/>
      <w:r>
        <w:commentReference w:id="44"/>
      </w:r>
      <w:r>
        <w:rPr>
          <w:rFonts w:ascii="Times New Roman" w:eastAsia="Times New Roman" w:hAnsi="Times New Roman" w:cs="Times New Roman"/>
          <w:sz w:val="24"/>
          <w:szCs w:val="24"/>
        </w:rPr>
        <w:t xml:space="preserve"> As additional aspects of higher trophic level calibration are outside the scope of this study, we deem planktivores to be at an acceptable level. </w:t>
      </w:r>
      <w:r>
        <w:rPr>
          <w:rFonts w:ascii="Times New Roman" w:eastAsia="Times New Roman" w:hAnsi="Times New Roman" w:cs="Times New Roman"/>
          <w:sz w:val="24"/>
          <w:szCs w:val="24"/>
        </w:rPr>
        <w:lastRenderedPageBreak/>
        <w:t>Possible causes for discrepancies with assessment data are the inclusion of juveniles in NEUSv2 species biomass. Anecdotally, we observed that during calibration, there was a strong coupling between macrozooplankton biomass and the equilibrium biomass for herring and mackerel. Despite some inconsistencies between simulated planktivores and assessments, it is clear that the forced primary production is being transferred into higher trophic levels in the pelagic food web through zooplankton and not entirely dependent on benthic grazers (i.e. some alternative stable state).</w:t>
      </w:r>
    </w:p>
    <w:p w14:paraId="00000165"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Model Configuration</w:t>
      </w:r>
    </w:p>
    <w:p w14:paraId="00000166" w14:textId="540BC7CE" w:rsidR="00921C02" w:rsidRDefault="00A5569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eventual goal of NEUSv2 is to develop ecosystem-level projections under different climate and management scenarios. Thus it is important that NEUSv2 reproduces ecosystem processes on the spatial and temporal scales relevant for this goal. A notable tradeoff in Atlantis model design is between the scope of the simulated processes and the scale that those processes can be practically resolved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{"citationItems":[{"id":"ITEM-1","itemData":{"DOI":"10.1016/j.pocean.2010.09.020","ISSN":"0079-6611","author":[{"dropping-particle":"","family":"Link","given":"Jason S","non-dropping-particle":"","parse-names":false,"suffix":""},{"dropping-particle":"","family":"Fulton","given":"Elizabeth A","non-dropping-particle":"","parse-names":false,"suffix":""},{"dropping-particle":"","family":"Gamble","given":"Robert J","non-dropping-particle":"","parse-names":false,"suffix":""}],"container-title":"Progress in Oceanography","id":"ITEM-1","issue":"1-4","issued":{"date-parts":[["2010"]]},"page":"214-234","publisher":"Elsevier Ltd","title":"The northeast US application of ATLANTIS : A full system model exploring marine ecosystem dynamics in a living marine resource management context","type":"article-journal","volume":"87"},"uris":["http://www.mendeley.com/documents/?uuid=ddc87a10-66a5-40bf-8149-d57e447c19e2"]}],"mendeley":{"formattedCitation":"(Link et al., 2010)","plainTextFormattedCitation":"(Link et al., 2010)","previouslyFormattedCitation":"(Link et al., 2010)"},"properties":{"noteIndex":0},"schema":"https://github.com/citation-style-language/schema/raw/master/csl-citation.json"}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7849B7">
        <w:rPr>
          <w:rFonts w:ascii="Times New Roman" w:eastAsia="Times New Roman" w:hAnsi="Times New Roman" w:cs="Times New Roman"/>
          <w:noProof/>
          <w:sz w:val="24"/>
          <w:szCs w:val="24"/>
        </w:rPr>
        <w:t>(Link et al., 2010)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E75778">
        <w:rPr>
          <w:rFonts w:ascii="Times New Roman" w:eastAsia="Times New Roman" w:hAnsi="Times New Roman" w:cs="Times New Roman"/>
          <w:sz w:val="24"/>
          <w:szCs w:val="24"/>
        </w:rPr>
        <w:t xml:space="preserve">This tradeoff is evident in NEUSv2’s box definitions and the translation of forcing data. </w:t>
      </w:r>
      <w:commentRangeStart w:id="45"/>
      <w:r w:rsidR="00C32A48" w:rsidRPr="00A55691">
        <w:rPr>
          <w:rFonts w:ascii="Times New Roman" w:hAnsi="Times New Roman" w:cs="Times New Roman"/>
          <w:sz w:val="24"/>
          <w:szCs w:val="24"/>
        </w:rPr>
        <w:t xml:space="preserve">Atlantis models generally define </w:t>
      </w:r>
      <w:commentRangeStart w:id="46"/>
      <w:r w:rsidR="00E75778" w:rsidRPr="00A55691">
        <w:rPr>
          <w:rFonts w:ascii="Times New Roman" w:eastAsia="Times New Roman" w:hAnsi="Times New Roman" w:cs="Times New Roman"/>
          <w:sz w:val="24"/>
          <w:szCs w:val="24"/>
        </w:rPr>
        <w:t>box geometry based on</w:t>
      </w:r>
      <w:r w:rsidR="00C32A48" w:rsidRPr="00A55691">
        <w:rPr>
          <w:rFonts w:ascii="Times New Roman" w:eastAsia="Times New Roman" w:hAnsi="Times New Roman" w:cs="Times New Roman"/>
          <w:sz w:val="24"/>
          <w:szCs w:val="24"/>
        </w:rPr>
        <w:t xml:space="preserve"> bathymetry with partial </w:t>
      </w:r>
      <w:r w:rsidR="00E75778" w:rsidRPr="00A55691">
        <w:rPr>
          <w:rFonts w:ascii="Times New Roman" w:eastAsia="Times New Roman" w:hAnsi="Times New Roman" w:cs="Times New Roman"/>
          <w:sz w:val="24"/>
          <w:szCs w:val="24"/>
        </w:rPr>
        <w:t>consideration of regional habitat types, biological communities, fisheries independent survey strata, and fisheries management areas</w:t>
      </w:r>
      <w:commentRangeEnd w:id="45"/>
      <w:r w:rsidR="00E75778" w:rsidRPr="00A55691">
        <w:rPr>
          <w:rFonts w:ascii="Times New Roman" w:hAnsi="Times New Roman" w:cs="Times New Roman"/>
          <w:sz w:val="24"/>
          <w:szCs w:val="24"/>
        </w:rPr>
        <w:commentReference w:id="45"/>
      </w:r>
      <w:commentRangeEnd w:id="46"/>
      <w:r w:rsidR="00E75778" w:rsidRPr="00A55691">
        <w:rPr>
          <w:rFonts w:ascii="Times New Roman" w:hAnsi="Times New Roman" w:cs="Times New Roman"/>
          <w:sz w:val="24"/>
          <w:szCs w:val="24"/>
        </w:rPr>
        <w:commentReference w:id="46"/>
      </w:r>
      <w:r w:rsidR="00E75778">
        <w:rPr>
          <w:rFonts w:ascii="Times New Roman" w:eastAsia="Times New Roman" w:hAnsi="Times New Roman" w:cs="Times New Roman"/>
          <w:sz w:val="24"/>
          <w:szCs w:val="24"/>
        </w:rPr>
        <w:t>. As such, NEUSv2 is intentionally not designed to capture fine details of physical processes. Circulation was particularly difficult to capture due NEUSv2’s relatively few number of faces, and NEUSv2 captured circulation best when faces were arranged perpendicular to major currents. One method for improving NEUSv2’s ability to capture more circulation features would be to increase the number of simulated boxes, yet this would result in a large increase in run time (</w:t>
      </w:r>
      <w:proofErr w:type="spellStart"/>
      <w:r w:rsidR="00E75778">
        <w:rPr>
          <w:rFonts w:ascii="Times New Roman" w:eastAsia="Times New Roman" w:hAnsi="Times New Roman" w:cs="Times New Roman"/>
          <w:sz w:val="24"/>
          <w:szCs w:val="24"/>
        </w:rPr>
        <w:t>Audzijonyte</w:t>
      </w:r>
      <w:proofErr w:type="spellEnd"/>
      <w:r w:rsidR="00E75778">
        <w:rPr>
          <w:rFonts w:ascii="Times New Roman" w:eastAsia="Times New Roman" w:hAnsi="Times New Roman" w:cs="Times New Roman"/>
          <w:sz w:val="24"/>
          <w:szCs w:val="24"/>
        </w:rPr>
        <w:t xml:space="preserve"> et al., 2017). Thus, i</w:t>
      </w:r>
      <w:sdt>
        <w:sdtPr>
          <w:tag w:val="goog_rdk_35"/>
          <w:id w:val="-249808519"/>
        </w:sdtPr>
        <w:sdtEndPr/>
        <w:sdtContent>
          <w:commentRangeStart w:id="47"/>
        </w:sdtContent>
      </w:sdt>
      <w:sdt>
        <w:sdtPr>
          <w:tag w:val="goog_rdk_36"/>
          <w:id w:val="703981101"/>
        </w:sdtPr>
        <w:sdtEndPr/>
        <w:sdtContent>
          <w:commentRangeStart w:id="48"/>
        </w:sdtContent>
      </w:sdt>
      <w:r w:rsidR="00E75778">
        <w:rPr>
          <w:rFonts w:ascii="Times New Roman" w:eastAsia="Times New Roman" w:hAnsi="Times New Roman" w:cs="Times New Roman"/>
          <w:sz w:val="24"/>
          <w:szCs w:val="24"/>
        </w:rPr>
        <w:t xml:space="preserve">t is unlikely that any slight increase in box count with no other changes would improve NEUSv2’s ability to simulate </w:t>
      </w:r>
      <w:r w:rsidR="00C32A48">
        <w:rPr>
          <w:rFonts w:ascii="Times New Roman" w:eastAsia="Times New Roman" w:hAnsi="Times New Roman" w:cs="Times New Roman"/>
          <w:sz w:val="24"/>
          <w:szCs w:val="24"/>
        </w:rPr>
        <w:t>higher trophic levels and improve its applicability to management</w:t>
      </w:r>
      <w:r w:rsidR="00E75778">
        <w:rPr>
          <w:rFonts w:ascii="Times New Roman" w:eastAsia="Times New Roman" w:hAnsi="Times New Roman" w:cs="Times New Roman"/>
          <w:sz w:val="24"/>
          <w:szCs w:val="24"/>
        </w:rPr>
        <w:t>. Additionally, the</w:t>
      </w:r>
      <w:r w:rsidR="00C32A48">
        <w:rPr>
          <w:rFonts w:ascii="Times New Roman" w:eastAsia="Times New Roman" w:hAnsi="Times New Roman" w:cs="Times New Roman"/>
          <w:sz w:val="24"/>
          <w:szCs w:val="24"/>
        </w:rPr>
        <w:t xml:space="preserve"> </w:t>
      </w:r>
      <w:r w:rsidR="00C32A48">
        <w:rPr>
          <w:rFonts w:ascii="Times New Roman" w:eastAsia="Times New Roman" w:hAnsi="Times New Roman" w:cs="Times New Roman"/>
          <w:sz w:val="24"/>
          <w:szCs w:val="24"/>
        </w:rPr>
        <w:lastRenderedPageBreak/>
        <w:t>NEUSv2</w:t>
      </w:r>
      <w:r w:rsidR="00E75778">
        <w:rPr>
          <w:rFonts w:ascii="Times New Roman" w:eastAsia="Times New Roman" w:hAnsi="Times New Roman" w:cs="Times New Roman"/>
          <w:sz w:val="24"/>
          <w:szCs w:val="24"/>
        </w:rPr>
        <w:t xml:space="preserve"> simulated food web is less reliant on horizontal advection</w:t>
      </w:r>
      <w:r w:rsidR="00C32A48">
        <w:rPr>
          <w:rFonts w:ascii="Times New Roman" w:eastAsia="Times New Roman" w:hAnsi="Times New Roman" w:cs="Times New Roman"/>
          <w:sz w:val="24"/>
          <w:szCs w:val="24"/>
        </w:rPr>
        <w:t xml:space="preserve"> than Atlantis models</w:t>
      </w:r>
      <w:r w:rsidR="00E75778">
        <w:rPr>
          <w:rFonts w:ascii="Times New Roman" w:eastAsia="Times New Roman" w:hAnsi="Times New Roman" w:cs="Times New Roman"/>
          <w:sz w:val="24"/>
          <w:szCs w:val="24"/>
        </w:rPr>
        <w:t xml:space="preserve"> </w:t>
      </w:r>
      <w:r w:rsidR="00C32A48">
        <w:rPr>
          <w:rFonts w:ascii="Times New Roman" w:eastAsia="Times New Roman" w:hAnsi="Times New Roman" w:cs="Times New Roman"/>
          <w:sz w:val="24"/>
          <w:szCs w:val="24"/>
        </w:rPr>
        <w:t xml:space="preserve">with dynamic primary production as </w:t>
      </w:r>
      <w:r w:rsidR="00E75778">
        <w:rPr>
          <w:rFonts w:ascii="Times New Roman" w:eastAsia="Times New Roman" w:hAnsi="Times New Roman" w:cs="Times New Roman"/>
          <w:sz w:val="24"/>
          <w:szCs w:val="24"/>
        </w:rPr>
        <w:t>forced phytoplankton are not influenced by nutrient fluxes and other state variables (temperature and salinity) are forced themselves.</w:t>
      </w:r>
      <w:commentRangeEnd w:id="47"/>
      <w:r w:rsidR="00E75778">
        <w:commentReference w:id="47"/>
      </w:r>
      <w:commentRangeEnd w:id="48"/>
      <w:r w:rsidR="00E75778">
        <w:commentReference w:id="48"/>
      </w:r>
    </w:p>
    <w:p w14:paraId="00000167" w14:textId="4E01CA1E" w:rsidR="00921C02" w:rsidRDefault="00E75778" w:rsidP="00375BC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coarse vertical resolution of NEUSv2 also had unexpected consequences on biological processes. Single-layer b</w:t>
      </w:r>
      <w:r w:rsidR="007849B7">
        <w:rPr>
          <w:rFonts w:ascii="Times New Roman" w:eastAsia="Times New Roman" w:hAnsi="Times New Roman" w:cs="Times New Roman"/>
          <w:sz w:val="24"/>
          <w:szCs w:val="24"/>
        </w:rPr>
        <w:t xml:space="preserve">oxes result in equal access to </w:t>
      </w:r>
      <w:r>
        <w:rPr>
          <w:rFonts w:ascii="Times New Roman" w:eastAsia="Times New Roman" w:hAnsi="Times New Roman" w:cs="Times New Roman"/>
          <w:sz w:val="24"/>
          <w:szCs w:val="24"/>
        </w:rPr>
        <w:t xml:space="preserve">phytoplankton for both pelagic and epibenthic grazers. To prevent the forced phytoplankton from subsidizing the epibenthos, the clearance rates and availability of phytoplankton to epibenthic filter feeders were reduced below what would be typically observed. </w:t>
      </w:r>
      <w:sdt>
        <w:sdtPr>
          <w:tag w:val="goog_rdk_37"/>
          <w:id w:val="230585285"/>
        </w:sdtPr>
        <w:sdtEndPr/>
        <w:sdtContent>
          <w:commentRangeStart w:id="49"/>
        </w:sdtContent>
      </w:sdt>
      <w:sdt>
        <w:sdtPr>
          <w:tag w:val="goog_rdk_38"/>
          <w:id w:val="-1171481851"/>
        </w:sdtPr>
        <w:sdtEndPr/>
        <w:sdtContent>
          <w:commentRangeStart w:id="50"/>
        </w:sdtContent>
      </w:sdt>
      <w:r>
        <w:rPr>
          <w:rFonts w:ascii="Times New Roman" w:eastAsia="Times New Roman" w:hAnsi="Times New Roman" w:cs="Times New Roman"/>
          <w:sz w:val="24"/>
          <w:szCs w:val="24"/>
        </w:rPr>
        <w:t xml:space="preserve">Though if reduced too greatly, bivalve filter feeders may shift to </w:t>
      </w:r>
      <w:r w:rsidR="00773705">
        <w:rPr>
          <w:rFonts w:ascii="Times New Roman" w:eastAsia="Times New Roman" w:hAnsi="Times New Roman" w:cs="Times New Roman"/>
          <w:sz w:val="24"/>
          <w:szCs w:val="24"/>
        </w:rPr>
        <w:t xml:space="preserve">detritus-dominated </w:t>
      </w:r>
      <w:r>
        <w:rPr>
          <w:rFonts w:ascii="Times New Roman" w:eastAsia="Times New Roman" w:hAnsi="Times New Roman" w:cs="Times New Roman"/>
          <w:sz w:val="24"/>
          <w:szCs w:val="24"/>
        </w:rPr>
        <w:t>diets when faced with limited access to phytoplankton</w:t>
      </w:r>
      <w:r w:rsidR="00773705">
        <w:rPr>
          <w:rFonts w:ascii="Times New Roman" w:eastAsia="Times New Roman" w:hAnsi="Times New Roman" w:cs="Times New Roman"/>
          <w:sz w:val="24"/>
          <w:szCs w:val="24"/>
        </w:rPr>
        <w:t xml:space="preserve">, and while some of the regions shellfish may require some detritus in their diets </w:t>
      </w:r>
      <w:r w:rsidR="00773705">
        <w:rPr>
          <w:rFonts w:ascii="Times New Roman" w:eastAsia="Times New Roman" w:hAnsi="Times New Roman" w:cs="Times New Roman"/>
          <w:sz w:val="24"/>
          <w:szCs w:val="24"/>
        </w:rPr>
        <w:fldChar w:fldCharType="begin" w:fldLock="1"/>
      </w:r>
      <w:r w:rsidR="00773705">
        <w:rPr>
          <w:rFonts w:ascii="Times New Roman" w:eastAsia="Times New Roman" w:hAnsi="Times New Roman" w:cs="Times New Roman"/>
          <w:sz w:val="24"/>
          <w:szCs w:val="24"/>
        </w:rPr>
        <w:instrText>ADDIN CSL_CITATION {"citationItems":[{"id":"ITEM-1","itemData":{"DOI":"10.1111/fog.12016","ISSN":"10546006","author":[{"dropping-particle":"","family":"Munroe","given":"D.M.","non-dropping-particle":"","parse-names":false,"suffix":""},{"dropping-particle":"","family":"Powell","given":"E.N.","non-dropping-particle":"","parse-names":false,"suffix":""},{"dropping-particle":"","family":"Mann","given":"R.","non-dropping-particle":"","parse-names":false,"suffix":""},{"dropping-particle":"","family":"Klinck","given":"J.M.","non-dropping-particle":"","parse-names":false,"suffix":""},{"dropping-particle":"","family":"Hofmann","given":"E.E.","non-dropping-particle":"","parse-names":false,"suffix":""}],"container-title":"Fisheries Oceanography","id":"ITEM-1","issue":"3","issued":{"date-parts":[["2013","5"]]},"page":"220-233","title":"Underestimation of primary productivity on continental shelves: evidence from maximum size of extant surfclam (Spisula solidissima) populations","type":"article-journal","volume":"22"},"uris":["http://www.mendeley.com/documents/?uuid=3723d60a-be34-40d6-b9b5-111b8948abea"]}],"mendeley":{"formattedCitation":"(Munroe et al., 2013)","plainTextFormattedCitation":"(Munroe et al., 2013)","previouslyFormattedCitation":"(Munroe et al., 2013)"},"properties":{"noteIndex":0},"schema":"https://github.com/citation-style-language/schema/raw/master/csl-citation.json"}</w:instrText>
      </w:r>
      <w:r w:rsidR="00773705">
        <w:rPr>
          <w:rFonts w:ascii="Times New Roman" w:eastAsia="Times New Roman" w:hAnsi="Times New Roman" w:cs="Times New Roman"/>
          <w:sz w:val="24"/>
          <w:szCs w:val="24"/>
        </w:rPr>
        <w:fldChar w:fldCharType="separate"/>
      </w:r>
      <w:r w:rsidR="00773705" w:rsidRPr="00773705">
        <w:rPr>
          <w:rFonts w:ascii="Times New Roman" w:eastAsia="Times New Roman" w:hAnsi="Times New Roman" w:cs="Times New Roman"/>
          <w:noProof/>
          <w:sz w:val="24"/>
          <w:szCs w:val="24"/>
        </w:rPr>
        <w:t>(Munroe et al., 2013)</w:t>
      </w:r>
      <w:r w:rsidR="00773705">
        <w:rPr>
          <w:rFonts w:ascii="Times New Roman" w:eastAsia="Times New Roman" w:hAnsi="Times New Roman" w:cs="Times New Roman"/>
          <w:sz w:val="24"/>
          <w:szCs w:val="24"/>
        </w:rPr>
        <w:fldChar w:fldCharType="end"/>
      </w:r>
      <w:r w:rsidR="00773705">
        <w:rPr>
          <w:rFonts w:ascii="Times New Roman" w:eastAsia="Times New Roman" w:hAnsi="Times New Roman" w:cs="Times New Roman"/>
          <w:sz w:val="24"/>
          <w:szCs w:val="24"/>
        </w:rPr>
        <w:t xml:space="preserve">, the majority of their consumption should be phytoplankton </w:t>
      </w:r>
      <w:r w:rsidR="00773705">
        <w:rPr>
          <w:rFonts w:ascii="Times New Roman" w:eastAsia="Times New Roman" w:hAnsi="Times New Roman" w:cs="Times New Roman"/>
          <w:sz w:val="24"/>
          <w:szCs w:val="24"/>
        </w:rPr>
        <w:fldChar w:fldCharType="begin" w:fldLock="1"/>
      </w:r>
      <w:r w:rsidR="00375BC8">
        <w:rPr>
          <w:rFonts w:ascii="Times New Roman" w:eastAsia="Times New Roman" w:hAnsi="Times New Roman" w:cs="Times New Roman"/>
          <w:sz w:val="24"/>
          <w:szCs w:val="24"/>
        </w:rPr>
        <w:instrText>ADDIN CSL_CITATION {"citationItems":[{"id":"ITEM-1","itemData":{"DOI":"10.1016/0022-0981(90)90064-J","ISSN":"00220981","author":[{"dropping-particle":"","family":"Cranford","given":"Peter J.","non-dropping-particle":"","parse-names":false,"suffix":""},{"dropping-particle":"","family":"Grant","given":"Jonathan","non-dropping-particle":"","parse-names":false,"suffix":""}],"container-title":"Journal of Experimental Marine Biology and Ecology","id":"ITEM-1","issue":"2","issued":{"date-parts":[["1990","5"]]},"page":"105-121","title":"Particle clearance and absorption of phytoplankton and detritus by the sea scallop Placopecten magellanicus (Gmelin)","type":"article-journal","volume":"137"},"uris":["http://www.mendeley.com/documents/?uuid=dd7f6093-96be-49d7-84fd-fe74469afa1a"]},{"id":"ITEM-2","itemData":{"DOI":"10.3389/fmars.2020.561073","ISSN":"2296-7745","abstract":"Detritus is a frequent, poorly defined, component of bivalve growth and carrying capacity models. The purpose of this study was to determine the proportional contributions of detrital material derived from primary producers (phytoplankton, macroalgae, Spartina alterniflora , and terrestrial leaf litter) to particulate organic matter (POM) and blue mussel’s ( Mytilus edulis ) diet within a temperate bay (Saco Bay, ME, United States). We assessed which detrital sources, if any, warranted incorporation into modeling efforts. Stable isotopes (δ 13 C and δ 15 N) and fatty acid biomarkers (FA) of mussels, size fractionated (&lt;100 μm) POM, and primary producer endmembers (phytoplankton, Saccharina latissima, Ascophyllum nodosum, Chondrus crispus, Spartina alterniflora and leaf litter) collected between 2016 and 2017 were used to estimate endmember contributions to POM and mussel diets. Based on FAs dinoflagellates were the most abundant phytoplankton in Saco Bay, even during the fall diatom bloom. Diatoms within the bay were primarily centric, but pennate diatoms were at times present in the water column (e.g., in September). Following abundances of dinoflagellates, and centric and pennate diatoms, 22:6ω3 (DHA) was the most abundant essential FA (8.6 ± 0.1% total FAs), followed by 20:5ω3 (EPA: 7.0 ± 0.1%) and 20:4ω6 (ARA: 0.3 ± 0.1%). On average, phytoplankton derived organic matter contributed 22.1 ± 0.3% of the total POM in the bay. The concentration of non-fresh phytoplankton organic matter, or remaining organic matter (REMORG), was positively correlated with all endmember biomarkers. However, the proportion (%) of vascular plant, macroalgal, and detrital FAs was negatively correlated with the concentration of REMORG. This finding suggests in periods of low productivity, vascular plant and macroalgal detritus are proportionally more important contributors to POM. Mussels were broad spectrum omnivores, consuming phytoplankton, zooplankton, and detrital material. Detrital contributions to mussel diets were important (minimum of 16% of diet). Although small, macroalgae’s dietary contribution (8%) to M. edulis may be important. Macroalgal detritus contained essential FAs (20:5ω3 and 20:4ω6) that could supplement mussel diets, as M. edulis in Saco Bay were likely limited by 20:5ω3. Consideration of how macroalgal detritus affects the availability of essential FAs in POM may be useful to incorporate into aquaculture site selection.","author":[{"dropping-particle":"","family":"Both","given":"Adrianus","non-dropping-particle":"","parse-names":false,"suffix":""},{"dropping-particle":"","family":"Byron","given":"Carrie J.","non-dropping-particle":"","parse-names":false,"suffix":""},{"dropping-particle":"","family":"Costa-Pierce","given":"Barry","non-dropping-particle":"","parse-names":false,"suffix":""},{"dropping-particle":"","family":"Parrish","given":"Christopher C.","non-dropping-particle":"","parse-names":false,"suffix":""},{"dropping-particle":"","family":"Brady","given":"Damian C.","non-dropping-particle":"","parse-names":false,"suffix":""}],"container-title":"Frontiers in Marine Science","id":"ITEM-2","issued":{"date-parts":[["2020","12","7"]]},"title":"Detrital Subsidies in the Diet of Mytilus edulis; Macroalgal Detritus Likely Supplements Essential Fatty Acids","type":"article-journal","volume":"7"},"uris":["http://www.mendeley.com/documents/?uuid=ea4b655b-003f-446e-8211-de9ee6484d4d"]}],"mendeley":{"formattedCitation":"(Both et al., 2020; Cranford and Grant, 1990)","plainTextFormattedCitation":"(Both et al., 2020; Cranford and Grant, 1990)","previouslyFormattedCitation":"(Both et al., 2020; Cranford and Grant, 1990)"},"properties":{"noteIndex":0},"schema":"https://github.com/citation-style-language/schema/raw/master/csl-citation.json"}</w:instrText>
      </w:r>
      <w:r w:rsidR="00773705">
        <w:rPr>
          <w:rFonts w:ascii="Times New Roman" w:eastAsia="Times New Roman" w:hAnsi="Times New Roman" w:cs="Times New Roman"/>
          <w:sz w:val="24"/>
          <w:szCs w:val="24"/>
        </w:rPr>
        <w:fldChar w:fldCharType="separate"/>
      </w:r>
      <w:r w:rsidR="000E562B" w:rsidRPr="000E562B">
        <w:rPr>
          <w:rFonts w:ascii="Times New Roman" w:eastAsia="Times New Roman" w:hAnsi="Times New Roman" w:cs="Times New Roman"/>
          <w:noProof/>
          <w:sz w:val="24"/>
          <w:szCs w:val="24"/>
        </w:rPr>
        <w:t>(Both et al., 2020; Cranford and Grant, 1990)</w:t>
      </w:r>
      <w:r w:rsidR="0077370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commentRangeEnd w:id="49"/>
      <w:r>
        <w:commentReference w:id="49"/>
      </w:r>
      <w:commentRangeEnd w:id="50"/>
      <w:r w:rsidR="007849B7">
        <w:rPr>
          <w:rFonts w:ascii="Times New Roman" w:eastAsia="Times New Roman" w:hAnsi="Times New Roman" w:cs="Times New Roman"/>
          <w:sz w:val="24"/>
          <w:szCs w:val="24"/>
        </w:rPr>
        <w:t xml:space="preserve"> </w:t>
      </w:r>
      <w:r>
        <w:commentReference w:id="50"/>
      </w:r>
      <w:r>
        <w:rPr>
          <w:rFonts w:ascii="Times New Roman" w:eastAsia="Times New Roman" w:hAnsi="Times New Roman" w:cs="Times New Roman"/>
          <w:sz w:val="24"/>
          <w:szCs w:val="24"/>
        </w:rPr>
        <w:t>We recommend a careful assessment of the dynamics on any single-layer boxes and a contextual evaluation of whether a two-layer box (i.e. a separate benthic boundary and euphotic layer) would be advantageous.</w:t>
      </w:r>
    </w:p>
    <w:p w14:paraId="00000168" w14:textId="0B66D0D0" w:rsidR="00921C02" w:rsidRDefault="00375BC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  Consequences of </w:t>
      </w:r>
      <w:commentRangeStart w:id="51"/>
      <w:commentRangeStart w:id="52"/>
      <w:r w:rsidR="00E75778">
        <w:rPr>
          <w:rFonts w:ascii="Times New Roman" w:eastAsia="Times New Roman" w:hAnsi="Times New Roman" w:cs="Times New Roman"/>
          <w:b/>
          <w:sz w:val="24"/>
          <w:szCs w:val="24"/>
        </w:rPr>
        <w:t>phytoplankton</w:t>
      </w:r>
      <w:commentRangeEnd w:id="51"/>
      <w:r w:rsidR="00E75778">
        <w:commentReference w:id="51"/>
      </w:r>
      <w:commentRangeEnd w:id="52"/>
      <w:r>
        <w:rPr>
          <w:rFonts w:ascii="Times New Roman" w:eastAsia="Times New Roman" w:hAnsi="Times New Roman" w:cs="Times New Roman"/>
          <w:b/>
          <w:sz w:val="24"/>
          <w:szCs w:val="24"/>
        </w:rPr>
        <w:t xml:space="preserve"> forcing</w:t>
      </w:r>
      <w:r w:rsidR="00E75778">
        <w:commentReference w:id="52"/>
      </w:r>
    </w:p>
    <w:p w14:paraId="0D0B4E3E" w14:textId="59A06BB9" w:rsidR="00375BC8" w:rsidRDefault="00375BC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Phytoplankton forcing in Atlantis results in a one-way coupling between the Turner et al. (2021) satellite product and NEUSv2. As a consequence, at</w:t>
      </w:r>
      <w:r w:rsidR="00E75778">
        <w:rPr>
          <w:rFonts w:ascii="Times New Roman" w:eastAsia="Times New Roman" w:hAnsi="Times New Roman" w:cs="Times New Roman"/>
          <w:sz w:val="24"/>
          <w:szCs w:val="24"/>
        </w:rPr>
        <w:t xml:space="preserve"> each time step</w:t>
      </w:r>
      <w:r>
        <w:rPr>
          <w:rFonts w:ascii="Times New Roman" w:eastAsia="Times New Roman" w:hAnsi="Times New Roman" w:cs="Times New Roman"/>
          <w:sz w:val="24"/>
          <w:szCs w:val="24"/>
        </w:rPr>
        <w:t xml:space="preserve"> biomass values are entirely overwritten,</w:t>
      </w:r>
      <w:r w:rsidR="00E75778">
        <w:rPr>
          <w:rFonts w:ascii="Times New Roman" w:eastAsia="Times New Roman" w:hAnsi="Times New Roman" w:cs="Times New Roman"/>
          <w:sz w:val="24"/>
          <w:szCs w:val="24"/>
        </w:rPr>
        <w:t xml:space="preserve"> regardless of</w:t>
      </w:r>
      <w:r>
        <w:rPr>
          <w:rFonts w:ascii="Times New Roman" w:eastAsia="Times New Roman" w:hAnsi="Times New Roman" w:cs="Times New Roman"/>
          <w:sz w:val="24"/>
          <w:szCs w:val="24"/>
        </w:rPr>
        <w:t xml:space="preserve"> the intermediate grazing</w:t>
      </w:r>
      <w:r w:rsidR="00E757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result is that e</w:t>
      </w:r>
      <w:r w:rsidR="00E75778">
        <w:rPr>
          <w:rFonts w:ascii="Times New Roman" w:eastAsia="Times New Roman" w:hAnsi="Times New Roman" w:cs="Times New Roman"/>
          <w:sz w:val="24"/>
          <w:szCs w:val="24"/>
        </w:rPr>
        <w:t xml:space="preserve">ven when grazing is high, local depletions in phytoplankton do not persist into further time steps. </w:t>
      </w:r>
      <w:r>
        <w:rPr>
          <w:rFonts w:ascii="Times New Roman" w:eastAsia="Times New Roman" w:hAnsi="Times New Roman" w:cs="Times New Roman"/>
          <w:sz w:val="24"/>
          <w:szCs w:val="24"/>
        </w:rPr>
        <w:t>The goal of proper calibration is then to replicate the</w:t>
      </w:r>
      <w:r w:rsidR="00E75778">
        <w:rPr>
          <w:rFonts w:ascii="Times New Roman" w:eastAsia="Times New Roman" w:hAnsi="Times New Roman" w:cs="Times New Roman"/>
          <w:sz w:val="24"/>
          <w:szCs w:val="24"/>
        </w:rPr>
        <w:t xml:space="preserve"> magnitude and seasonality </w:t>
      </w:r>
      <w:r>
        <w:rPr>
          <w:rFonts w:ascii="Times New Roman" w:eastAsia="Times New Roman" w:hAnsi="Times New Roman" w:cs="Times New Roman"/>
          <w:sz w:val="24"/>
          <w:szCs w:val="24"/>
        </w:rPr>
        <w:t xml:space="preserve">of </w:t>
      </w:r>
      <w:r w:rsidR="00E75778">
        <w:rPr>
          <w:rFonts w:ascii="Times New Roman" w:eastAsia="Times New Roman" w:hAnsi="Times New Roman" w:cs="Times New Roman"/>
          <w:i/>
          <w:sz w:val="24"/>
          <w:szCs w:val="24"/>
        </w:rPr>
        <w:t>in situ</w:t>
      </w:r>
      <w:r w:rsidR="00E757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grazing present at the time of satellite measurements, despite the lack of bottom-up feedbacks on zooplankton groups.</w:t>
      </w:r>
    </w:p>
    <w:p w14:paraId="7A518526" w14:textId="31EB800C" w:rsidR="00375BC8" w:rsidRDefault="00375BC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end-to-end ecosystem models, zooplankton act as a bridge between biogeochemistry and higher trophic levels (HTLs; </w:t>
      </w:r>
      <w:r>
        <w:rPr>
          <w:rFonts w:ascii="Times New Roman" w:eastAsia="Times New Roman" w:hAnsi="Times New Roman" w:cs="Times New Roman"/>
          <w:sz w:val="24"/>
          <w:szCs w:val="24"/>
        </w:rPr>
        <w:fldChar w:fldCharType="begin" w:fldLock="1"/>
      </w:r>
      <w:r w:rsidR="00360034">
        <w:rPr>
          <w:rFonts w:ascii="Times New Roman" w:eastAsia="Times New Roman" w:hAnsi="Times New Roman" w:cs="Times New Roman"/>
          <w:sz w:val="24"/>
          <w:szCs w:val="24"/>
        </w:rPr>
        <w:instrText>ADDIN CSL_CITATION {"citationItems":[{"id":"ITEM-1","itemData":{"DOI":"10.1577/C09-059.1","ISSN":"1942-5120","author":[{"dropping-particle":"","family":"Rose","given":"Kenneth A.","non-dropping-particle":"","parse-names":false,"suffix":""},{"dropping-particle":"","family":"Allen","given":"J. Icarus","non-dropping-particle":"","parse-names":false,"suffix":""},{"dropping-particle":"","family":"Artioli","given":"Yuri","non-dropping-particle":"","parse-names":false,"suffix":""},{"dropping-particle":"","family":"Barange","given":"Manuel","non-dropping-particle":"","parse-names":false,"suffix":""},{"dropping-particle":"","family":"Blackford","given":"Jerry","non-dropping-particle":"","parse-names":false,"suffix":""},{"dropping-particle":"","family":"Carlotti","given":"François","non-dropping-particle":"","parse-names":false,"suffix":""},{"dropping-particle":"","family":"Cropp","given":"Roger","non-dropping-particle":"","parse-names":false,"suffix":""},{"dropping-particle":"","family":"Daewel","given":"Ute","non-dropping-particle":"","parse-names":false,"suffix":""},{"dropping-particle":"","family":"Edwards","given":"Karen","non-dropping-particle":"","parse-names":false,"suffix":""},{"dropping-particle":"","family":"Flynn","given":"Kevin","non-dropping-particle":"","parse-names":false,"suffix":""},{"dropping-particle":"","family":"Hill","given":"Simeon L.","non-dropping-particle":"","parse-names":false,"suffix":""},{"dropping-particle":"","family":"HilleRisLambers","given":"Reinier","non-dropping-particle":"","parse-names":false,"suffix":""},{"dropping-particle":"","family":"Huse","given":"Geir","non-dropping-particle":"","parse-names":false,"suffix":""},{"dropping-particle":"","family":"Mackinson","given":"Steven","non-dropping-particle":"","parse-names":false,"suffix":""},{"dropping-particle":"","family":"Megrey","given":"Bernard","non-dropping-particle":"","parse-names":false,"suffix":""},{"dropping-particle":"","family":"Moll","given":"Andreas","non-dropping-particle":"","parse-names":false,"suffix":""},{"dropping-particle":"","family":"Rivkin","given":"Richard","non-dropping-particle":"","parse-names":false,"suffix":""},{"dropping-particle":"","family":"Salihoglu","given":"Baris","non-dropping-particle":"","parse-names":false,"suffix":""},{"dropping-particle":"","family":"Schrum","given":"Corinna","non-dropping-particle":"","parse-names":false,"suffix":""},{"dropping-particle":"","family":"Shannon","given":"Lynne","non-dropping-particle":"","parse-names":false,"suffix":""},{"dropping-particle":"","family":"Shin","given":"Yunne-Jai","non-dropping-particle":"","parse-names":false,"suffix":""},{"dropping-particle":"","family":"Smith","given":"S. Lan","non-dropping-particle":"","parse-names":false,"suffix":""},{"dropping-particle":"","family":"Smith","given":"Chris","non-dropping-particle":"","parse-names":false,"suffix":""},{"dropping-particle":"","family":"Solidoro","given":"Cosimo","non-dropping-particle":"","parse-names":false,"suffix":""},{"dropping-particle":"","family":"John","given":"Michael","non-dropping-particle":"St.","parse-names":false,"suffix":""},{"dropping-particle":"","family":"Zhou","given":"Meng","non-dropping-particle":"","parse-names":false,"suffix":""}],"container-title":"Marine and Coastal Fisheries","id":"ITEM-1","issue":"1","issued":{"date-parts":[["2010","1"]]},"page":"115-130","title":"End-To-End Models for the Analysis of Marine Ecosystems: Challenges, Issues, and Next Steps","type":"article-journal","volume":"2"},"uris":["http://www.mendeley.com/documents/?uuid=c0cb1fca-57ba-48b5-9cff-24c89ef269cc"]}],"mendeley":{"formattedCitation":"(Rose et al., 2010)","manualFormatting":"Rose et al., 2010)","plainTextFormattedCitation":"(Rose et al., 2010)","previouslyFormattedCitation":"(Rose et al., 2010)"},"properties":{"noteIndex":0},"schema":"https://github.com/citation-style-language/schema/raw/master/csl-citation.json"}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375BC8">
        <w:rPr>
          <w:rFonts w:ascii="Times New Roman" w:eastAsia="Times New Roman" w:hAnsi="Times New Roman" w:cs="Times New Roman"/>
          <w:noProof/>
          <w:sz w:val="24"/>
          <w:szCs w:val="24"/>
        </w:rPr>
        <w:t>Rose et al., 2010)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allowing two-way feedbacks between HTLs and zooplankton can be essential for obtaining </w:t>
      </w:r>
      <w:r w:rsidR="00360034">
        <w:rPr>
          <w:rFonts w:ascii="Times New Roman" w:eastAsia="Times New Roman" w:hAnsi="Times New Roman" w:cs="Times New Roman"/>
          <w:sz w:val="24"/>
          <w:szCs w:val="24"/>
        </w:rPr>
        <w:t>realistic</w:t>
      </w:r>
      <w:r>
        <w:rPr>
          <w:rFonts w:ascii="Times New Roman" w:eastAsia="Times New Roman" w:hAnsi="Times New Roman" w:cs="Times New Roman"/>
          <w:sz w:val="24"/>
          <w:szCs w:val="24"/>
        </w:rPr>
        <w:t xml:space="preserve"> HTL</w:t>
      </w:r>
      <w:r w:rsidR="003600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population dynamics</w:t>
      </w:r>
      <w:r w:rsidR="00360034">
        <w:rPr>
          <w:rFonts w:ascii="Times New Roman" w:eastAsia="Times New Roman" w:hAnsi="Times New Roman" w:cs="Times New Roman"/>
          <w:sz w:val="24"/>
          <w:szCs w:val="24"/>
        </w:rPr>
        <w:t xml:space="preserve"> </w:t>
      </w:r>
      <w:r w:rsidR="00360034">
        <w:rPr>
          <w:rFonts w:ascii="Times New Roman" w:eastAsia="Times New Roman" w:hAnsi="Times New Roman" w:cs="Times New Roman"/>
          <w:sz w:val="24"/>
          <w:szCs w:val="24"/>
        </w:rPr>
        <w:fldChar w:fldCharType="begin" w:fldLock="1"/>
      </w:r>
      <w:r w:rsidR="00D3630A">
        <w:rPr>
          <w:rFonts w:ascii="Times New Roman" w:eastAsia="Times New Roman" w:hAnsi="Times New Roman" w:cs="Times New Roman"/>
          <w:sz w:val="24"/>
          <w:szCs w:val="24"/>
        </w:rPr>
        <w:instrText>ADDIN CSL_CITATION {"citationItems":[{"id":"ITEM-1","itemData":{"DOI":"10.1016/j.ecolmodel.2009.08.016","ISSN":"03043800","author":[{"dropping-particle":"","family":"Travers","given":"M.","non-dropping-particle":"","parse-names":false,"suffix":""},{"dropping-particle":"","family":"Shin","given":"Y.-J.","non-dropping-particle":"","parse-names":false,"suffix":""},{"dropping-particle":"","family":"Jennings","given":"S.","non-dropping-particle":"","parse-names":false,"suffix":""},{"dropping-particle":"","family":"Machu","given":"E.","non-dropping-particle":"","parse-names":false,"suffix":""},{"dropping-particle":"","family":"Huggett","given":"J.A.","non-dropping-particle":"","parse-names":false,"suffix":""},{"dropping-particle":"","family":"Field","given":"J.G.","non-dropping-particle":"","parse-names":false,"suffix":""},{"dropping-particle":"","family":"Cury","given":"P.M.","non-dropping-particle":"","parse-names":false,"suffix":""}],"container-title":"Ecological Modelling","id":"ITEM-1","issue":"21","issued":{"date-parts":[["2009","11"]]},"page":"3089-3099","title":"Two-way coupling versus one-way forcing of plankton and fish models to predict ecosystem changes in the Benguela","type":"article-journal","volume":"220"},"uris":["http://www.mendeley.com/documents/?uuid=cab467dd-5de8-4ede-b26e-72037f713d56"]},{"id":"ITEM-2","itemData":{"DOI":"10.1016/j.pocean.2014.04.024","ISSN":"00796611","author":[{"dropping-particle":"","family":"Holt","given":"Jason","non-dropping-particle":"","parse-names":false,"suffix":""},{"dropping-particle":"","family":"Icarus Allen","given":"J.","non-dropping-particle":"","parse-names":false,"suffix":""},{"dropping-particle":"","family":"Anderson","given":"Thomas R.","non-dropping-particle":"","parse-names":false,"suffix":""},{"dropping-particle":"","family":"Brewin","given":"Robert","non-dropping-particle":"","parse-names":false,"suffix":""},{"dropping-particle":"","family":"Butenschön","given":"Momme","non-dropping-particle":"","parse-names":false,"suffix":""},{"dropping-particle":"","family":"Harle","given":"James","non-dropping-particle":"","parse-names":false,"suffix":""},{"dropping-particle":"","family":"Huse","given":"Geir","non-dropping-particle":"","parse-names":false,"suffix":""},{"dropping-particle":"","family":"Lehodey","given":"Patrick","non-dropping-particle":"","parse-names":false,"suffix":""},{"dropping-particle":"","family":"Lindemann","given":"Christian","non-dropping-particle":"","parse-names":false,"suffix":""},{"dropping-particle":"","family":"Memery","given":"Laurent","non-dropping-particle":"","parse-names":false,"suffix":""},{"dropping-particle":"","family":"Salihoglu","given":"Baris","non-dropping-particle":"","parse-names":false,"suffix":""},{"dropping-particle":"","family":"Senina","given":"Inna","non-dropping-particle":"","parse-names":false,"suffix":""},{"dropping-particle":"","family":"Yool","given":"Andrew","non-dropping-particle":"","parse-names":false,"suffix":""}],"container-title":"Progress in Oceanography","id":"ITEM-2","issued":{"date-parts":[["2014","12"]]},"page":"285-313","title":"Challenges in integrative approaches to modelling the marine ecosystems of the North Atlantic: Physics to fish and coasts to ocean","type":"article-journal","volume":"129"},"uris":["http://www.mendeley.com/documents/?uuid=22637dd8-74b6-4c64-85a4-9498cd59e80d"]}],"mendeley":{"formattedCitation":"(Holt et al., 2014; Travers et al., 2009)","plainTextFormattedCitation":"(Holt et al., 2014; Travers et al., 2009)","previouslyFormattedCitation":"(Holt et al., 2014; Travers et al., 2009)"},"properties":{"noteIndex":0},"schema":"https://github.com/citation-style-language/schema/raw/master/csl-citation.json"}</w:instrText>
      </w:r>
      <w:r w:rsidR="00360034">
        <w:rPr>
          <w:rFonts w:ascii="Times New Roman" w:eastAsia="Times New Roman" w:hAnsi="Times New Roman" w:cs="Times New Roman"/>
          <w:sz w:val="24"/>
          <w:szCs w:val="24"/>
        </w:rPr>
        <w:fldChar w:fldCharType="separate"/>
      </w:r>
      <w:r w:rsidR="008C2FA5" w:rsidRPr="008C2FA5">
        <w:rPr>
          <w:rFonts w:ascii="Times New Roman" w:eastAsia="Times New Roman" w:hAnsi="Times New Roman" w:cs="Times New Roman"/>
          <w:noProof/>
          <w:sz w:val="24"/>
          <w:szCs w:val="24"/>
        </w:rPr>
        <w:t>(Holt et al., 2014; Travers et al., 2009)</w:t>
      </w:r>
      <w:r w:rsidR="00360034">
        <w:rPr>
          <w:rFonts w:ascii="Times New Roman" w:eastAsia="Times New Roman" w:hAnsi="Times New Roman" w:cs="Times New Roman"/>
          <w:sz w:val="24"/>
          <w:szCs w:val="24"/>
        </w:rPr>
        <w:fldChar w:fldCharType="end"/>
      </w:r>
      <w:r w:rsidR="00360034">
        <w:rPr>
          <w:rFonts w:ascii="Times New Roman" w:eastAsia="Times New Roman" w:hAnsi="Times New Roman" w:cs="Times New Roman"/>
          <w:sz w:val="24"/>
          <w:szCs w:val="24"/>
        </w:rPr>
        <w:t xml:space="preserve">. Atlantis models </w:t>
      </w:r>
      <w:r w:rsidR="008C2FA5">
        <w:rPr>
          <w:rFonts w:ascii="Times New Roman" w:eastAsia="Times New Roman" w:hAnsi="Times New Roman" w:cs="Times New Roman"/>
          <w:sz w:val="24"/>
          <w:szCs w:val="24"/>
        </w:rPr>
        <w:t xml:space="preserve">typically </w:t>
      </w:r>
      <w:r w:rsidR="00360034">
        <w:rPr>
          <w:rFonts w:ascii="Times New Roman" w:eastAsia="Times New Roman" w:hAnsi="Times New Roman" w:cs="Times New Roman"/>
          <w:sz w:val="24"/>
          <w:szCs w:val="24"/>
        </w:rPr>
        <w:t>simulate all LTL dynamics including the underlying biogeochemistry only requiring</w:t>
      </w:r>
      <w:r w:rsidR="008C2FA5">
        <w:rPr>
          <w:rFonts w:ascii="Times New Roman" w:eastAsia="Times New Roman" w:hAnsi="Times New Roman" w:cs="Times New Roman"/>
          <w:sz w:val="24"/>
          <w:szCs w:val="24"/>
        </w:rPr>
        <w:t xml:space="preserve"> physical forcing </w:t>
      </w:r>
      <w:r w:rsidR="008C2FA5">
        <w:rPr>
          <w:rFonts w:ascii="Times New Roman" w:eastAsia="Times New Roman" w:hAnsi="Times New Roman" w:cs="Times New Roman"/>
          <w:sz w:val="24"/>
          <w:szCs w:val="24"/>
        </w:rPr>
        <w:fldChar w:fldCharType="begin" w:fldLock="1"/>
      </w:r>
      <w:r w:rsidR="008C2FA5">
        <w:rPr>
          <w:rFonts w:ascii="Times New Roman" w:eastAsia="Times New Roman" w:hAnsi="Times New Roman" w:cs="Times New Roman"/>
          <w:sz w:val="24"/>
          <w:szCs w:val="24"/>
        </w:rPr>
        <w:instrText>ADDIN CSL_CITATION {"citationItems":[{"id":"ITEM-1","itemData":{"DOI":"10.1016/j.icesjms.2004.12.012","ISSN":"10543139","author":[{"dropping-particle":"","family":"Fulton","given":"E","non-dropping-particle":"","parse-names":false,"suffix":""},{"dropping-particle":"","family":"Smith","given":"A","non-dropping-particle":"","parse-names":false,"suffix":""},{"dropping-particle":"","family":"Punt","given":"A","non-dropping-particle":"","parse-names":false,"suffix":""}],"container-title":"ICES Journal of Marine Science","id":"ITEM-1","issue":"3","issued":{"date-parts":[["2005","5"]]},"page":"540-551","title":"Which ecological indicators can robustly detect effects of fishing?","type":"article-journal","volume":"62"},"uris":["http://www.mendeley.com/documents/?uuid=e0d6fe93-9506-48af-93be-7dd86f164cc6"]}],"mendeley":{"formattedCitation":"(Fulton et al., 2005)","plainTextFormattedCitation":"(Fulton et al., 2005)","previouslyFormattedCitation":"(Fulton et al., 2005)"},"properties":{"noteIndex":0},"schema":"https://github.com/citation-style-language/schema/raw/master/csl-citation.json"}</w:instrText>
      </w:r>
      <w:r w:rsidR="008C2FA5">
        <w:rPr>
          <w:rFonts w:ascii="Times New Roman" w:eastAsia="Times New Roman" w:hAnsi="Times New Roman" w:cs="Times New Roman"/>
          <w:sz w:val="24"/>
          <w:szCs w:val="24"/>
        </w:rPr>
        <w:fldChar w:fldCharType="separate"/>
      </w:r>
      <w:r w:rsidR="008C2FA5" w:rsidRPr="008C2FA5">
        <w:rPr>
          <w:rFonts w:ascii="Times New Roman" w:eastAsia="Times New Roman" w:hAnsi="Times New Roman" w:cs="Times New Roman"/>
          <w:noProof/>
          <w:sz w:val="24"/>
          <w:szCs w:val="24"/>
        </w:rPr>
        <w:t>(Fulton et al., 2005)</w:t>
      </w:r>
      <w:r w:rsidR="008C2FA5">
        <w:rPr>
          <w:rFonts w:ascii="Times New Roman" w:eastAsia="Times New Roman" w:hAnsi="Times New Roman" w:cs="Times New Roman"/>
          <w:sz w:val="24"/>
          <w:szCs w:val="24"/>
        </w:rPr>
        <w:fldChar w:fldCharType="end"/>
      </w:r>
      <w:r w:rsidR="008C2FA5">
        <w:rPr>
          <w:rFonts w:ascii="Times New Roman" w:eastAsia="Times New Roman" w:hAnsi="Times New Roman" w:cs="Times New Roman"/>
          <w:sz w:val="24"/>
          <w:szCs w:val="24"/>
        </w:rPr>
        <w:t xml:space="preserve">, but at the coarse resolution of Atlantis boxes. Despite NEUSv2 breaking the bidirectional feedbacks between phytoplankton and zooplankton, it retains two-way interactions between zooplankton and HTLs. </w:t>
      </w:r>
      <w:r w:rsidR="008E6D53">
        <w:rPr>
          <w:rFonts w:ascii="Times New Roman" w:eastAsia="Times New Roman" w:hAnsi="Times New Roman" w:cs="Times New Roman"/>
          <w:sz w:val="24"/>
          <w:szCs w:val="24"/>
        </w:rPr>
        <w:t>I</w:t>
      </w:r>
      <w:r w:rsidR="008C2FA5">
        <w:rPr>
          <w:rFonts w:ascii="Times New Roman" w:eastAsia="Times New Roman" w:hAnsi="Times New Roman" w:cs="Times New Roman"/>
          <w:sz w:val="24"/>
          <w:szCs w:val="24"/>
        </w:rPr>
        <w:t xml:space="preserve">ntegrating </w:t>
      </w:r>
      <w:r w:rsidR="008E6D53">
        <w:rPr>
          <w:rFonts w:ascii="Times New Roman" w:eastAsia="Times New Roman" w:hAnsi="Times New Roman" w:cs="Times New Roman"/>
          <w:sz w:val="24"/>
          <w:szCs w:val="24"/>
        </w:rPr>
        <w:t>the higher resolution Turner et al. product instead of using Atlantis’ traditional primary producer dynamics, provides N</w:t>
      </w:r>
      <w:r w:rsidR="008C2FA5">
        <w:rPr>
          <w:rFonts w:ascii="Times New Roman" w:eastAsia="Times New Roman" w:hAnsi="Times New Roman" w:cs="Times New Roman"/>
          <w:sz w:val="24"/>
          <w:szCs w:val="24"/>
        </w:rPr>
        <w:t>EUS</w:t>
      </w:r>
      <w:r w:rsidR="008E6D53">
        <w:rPr>
          <w:rFonts w:ascii="Times New Roman" w:eastAsia="Times New Roman" w:hAnsi="Times New Roman" w:cs="Times New Roman"/>
          <w:sz w:val="24"/>
          <w:szCs w:val="24"/>
        </w:rPr>
        <w:t xml:space="preserve">v2 with information on smaller-scale phytoplankton processes (i.e. coastal and upwelling effects) as well as drives seasonality in LTL processes at the expense of phytoplankton-zooplankton coupling. Given that that the ultimate objective of NEUSv2 is to inform HTL resource management, this tradeoff </w:t>
      </w:r>
      <w:r w:rsidR="00971F39">
        <w:rPr>
          <w:rFonts w:ascii="Times New Roman" w:eastAsia="Times New Roman" w:hAnsi="Times New Roman" w:cs="Times New Roman"/>
          <w:sz w:val="24"/>
          <w:szCs w:val="24"/>
        </w:rPr>
        <w:t>does not reduce the applicability of NEUS</w:t>
      </w:r>
      <w:r w:rsidR="00D3630A">
        <w:rPr>
          <w:rFonts w:ascii="Times New Roman" w:eastAsia="Times New Roman" w:hAnsi="Times New Roman" w:cs="Times New Roman"/>
          <w:sz w:val="24"/>
          <w:szCs w:val="24"/>
        </w:rPr>
        <w:t>v2</w:t>
      </w:r>
      <w:r w:rsidR="008E6D53">
        <w:rPr>
          <w:rFonts w:ascii="Times New Roman" w:eastAsia="Times New Roman" w:hAnsi="Times New Roman" w:cs="Times New Roman"/>
          <w:sz w:val="24"/>
          <w:szCs w:val="24"/>
        </w:rPr>
        <w:t>.</w:t>
      </w:r>
    </w:p>
    <w:p w14:paraId="00000169" w14:textId="758C742C" w:rsidR="00921C02" w:rsidRDefault="00D3630A">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one-directional phytoplankton-zooplankton interactions and </w:t>
      </w:r>
      <w:r w:rsidR="00E75778">
        <w:rPr>
          <w:rFonts w:ascii="Times New Roman" w:eastAsia="Times New Roman" w:hAnsi="Times New Roman" w:cs="Times New Roman"/>
          <w:sz w:val="24"/>
          <w:szCs w:val="24"/>
        </w:rPr>
        <w:t>data limitations, grazers in NEUSv2 rarely experience food limitation even when competition is high.</w:t>
      </w:r>
      <w:r>
        <w:rPr>
          <w:rFonts w:ascii="Times New Roman" w:eastAsia="Times New Roman" w:hAnsi="Times New Roman" w:cs="Times New Roman"/>
          <w:sz w:val="24"/>
          <w:szCs w:val="24"/>
        </w:rPr>
        <w:t xml:space="preserve"> Without careful tuning of clearance and growth rates, forced primary producers</w:t>
      </w:r>
      <w:r w:rsidR="00E75778">
        <w:rPr>
          <w:rFonts w:ascii="Times New Roman" w:eastAsia="Times New Roman" w:hAnsi="Times New Roman" w:cs="Times New Roman"/>
          <w:sz w:val="24"/>
          <w:szCs w:val="24"/>
        </w:rPr>
        <w:t xml:space="preserve"> can</w:t>
      </w:r>
      <w:r>
        <w:rPr>
          <w:rFonts w:ascii="Times New Roman" w:eastAsia="Times New Roman" w:hAnsi="Times New Roman" w:cs="Times New Roman"/>
          <w:sz w:val="24"/>
          <w:szCs w:val="24"/>
        </w:rPr>
        <w:t xml:space="preserve"> effectively</w:t>
      </w:r>
      <w:r w:rsidR="00E75778">
        <w:rPr>
          <w:rFonts w:ascii="Times New Roman" w:eastAsia="Times New Roman" w:hAnsi="Times New Roman" w:cs="Times New Roman"/>
          <w:sz w:val="24"/>
          <w:szCs w:val="24"/>
        </w:rPr>
        <w:t xml:space="preserve"> subsidize grazer production resulting in unrealistically high population biomass. </w:t>
      </w:r>
      <w:r>
        <w:rPr>
          <w:rFonts w:ascii="Times New Roman" w:eastAsia="Times New Roman" w:hAnsi="Times New Roman" w:cs="Times New Roman"/>
          <w:sz w:val="24"/>
          <w:szCs w:val="24"/>
        </w:rPr>
        <w:t>To compensate for the lack of bottom-up control on zooplankton</w:t>
      </w:r>
      <w:r w:rsidR="00E757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r w:rsidR="00E75778">
        <w:rPr>
          <w:rFonts w:ascii="Times New Roman" w:eastAsia="Times New Roman" w:hAnsi="Times New Roman" w:cs="Times New Roman"/>
          <w:sz w:val="24"/>
          <w:szCs w:val="24"/>
        </w:rPr>
        <w:t>quadratic mortality term w</w:t>
      </w:r>
      <w:r>
        <w:rPr>
          <w:rFonts w:ascii="Times New Roman" w:eastAsia="Times New Roman" w:hAnsi="Times New Roman" w:cs="Times New Roman"/>
          <w:sz w:val="24"/>
          <w:szCs w:val="24"/>
        </w:rPr>
        <w:t xml:space="preserve">as applied for all zooplankton functional groups. Quadratic mortality in zooplankton typically represents intra-guild consumption </w:t>
      </w:r>
      <w:r>
        <w:rPr>
          <w:rFonts w:ascii="Times New Roman" w:eastAsia="Times New Roman" w:hAnsi="Times New Roman" w:cs="Times New Roman"/>
          <w:sz w:val="24"/>
          <w:szCs w:val="24"/>
        </w:rPr>
        <w:fldChar w:fldCharType="begin" w:fldLock="1"/>
      </w:r>
      <w:r w:rsidR="00AC0E26">
        <w:rPr>
          <w:rFonts w:ascii="Times New Roman" w:eastAsia="Times New Roman" w:hAnsi="Times New Roman" w:cs="Times New Roman"/>
          <w:sz w:val="24"/>
          <w:szCs w:val="24"/>
        </w:rPr>
        <w:instrText>ADDIN CSL_CITATION {"citationItems":[{"id":"ITEM-1","itemData":{"DOI":"10.1016/j.pocean.2014.04.025","ISSN":"00796611","author":[{"dropping-particle":"","family":"Mitra","given":"Aditee","non-dropping-particle":"","parse-names":false,"suffix":""},{"dropping-particle":"","family":"Castellani","given":"Claudia","non-dropping-particle":"","parse-names":false,"suffix":""},{"dropping-particle":"","family":"Gentleman","given":"Wendy C.","non-dropping-particle":"","parse-names":false,"suffix":""},{"dropping-particle":"","family":"Jónasdóttir","given":"Sigrún H.","non-dropping-particle":"","parse-names":false,"suffix":""},{"dropping-particle":"","family":"Flynn","given":"Kevin J.","non-dropping-particle":"","parse-names":false,"suffix":""},{"dropping-particle":"","family":"Bode","given":"Antonio","non-dropping-particle":"","parse-names":false,"suffix":""},{"dropping-particle":"","family":"Halsband","given":"Claudia","non-dropping-particle":"","parse-names":false,"suffix":""},{"dropping-particle":"","family":"Kuhn","given":"Penelope","non-dropping-particle":"","parse-names":false,"suffix":""},{"dropping-particle":"","family":"Licandro","given":"Priscilla","non-dropping-particle":"","parse-names":false,"suffix":""},{"dropping-particle":"","family":"Agersted","given":"Mette D.","non-dropping-particle":"","parse-names":false,"suffix":""},{"dropping-particle":"","family":"Calbet","given":"Albert","non-dropping-particle":"","parse-names":false,"suffix":""},{"dropping-particle":"","family":"Lindeque","given":"Penelope K.","non-dropping-particle":"","parse-names":false,"suffix":""},{"dropping-particle":"","family":"Koppelmann","given":"Rolf","non-dropping-particle":"","parse-names":false,"suffix":""},{"dropping-particle":"","family":"Møller","given":"Eva F.","non-dropping-particle":"","parse-names":false,"suffix":""},{"dropping-particle":"","family":"Gislason","given":"Astthor","non-dropping-particle":"","parse-names":false,"suffix":""},{"dropping-particle":"","family":"Nielsen","given":"Torkel Gissel","non-dropping-particle":"","parse-names":false,"suffix":""},{"dropping-particle":"","family":"John","given":"Michael","non-dropping-particle":"St.","parse-names":false,"suffix":""}],"container-title":"Progress in Oceanography","id":"ITEM-1","issued":{"date-parts":[["2014","12"]]},"page":"176-199","title":"Bridging the gap between marine biogeochemical and fisheries sciences; configuring the zooplankton link","type":"article-journal","volume":"129"},"uris":["http://www.mendeley.com/documents/?uuid=839a191d-7c23-419a-a1ad-8c583e59cbec"]},{"id":"ITEM-2","itemData":{"DOI":"10.1023/A:1021228900786","ISSN":"00188158","abstract":"We present the first comparative study of the stage-specific patterns of mortality of Calanus and Pseudocalanus, two widely distributed genera that are representative of a relatively large-bodied, broadcast spawning calanoid copepod and a relatively small-bodied, egg-brooding calanoid. The study site is Georges Bank, a continental shelf locality in the Northwestern Atlantic with retentive circulation that renders it suitable for studies of population dynamics. Based on extensive mortality estimates from 30 cruises, we find that co-occurring Calanus finmarchicus and Pseudocalanus spp. have markedly different patterns of stage-specific mortality, the former bimodal and the latter relatively uniform with respect to developmental stage. Neither taxon exhibits a monotonic decline in mortality with developmental stage, nor are rates of mortality predictable in a useful manner by copepod body size or by ambient temperature. Young stages of the broadcast-spawning C. finmarchicus show conditional density-dependence of mortality rates, i.e. mortality rates are independent of population density when adult females are low in abundance but positively related to population density at high female abundances. This density-dependence, which is probably attributable to egg cannibalism, introduces a quadratic mortality term into population dynamic models. The egg-brooding Pseudocalanus spp., in contrast, show no evidence of density-dependent mortality. The two taxa illustrate a life history trade-off: the broadcast-spawning Calanus exhibits birth rates that are greatly elevated with respect to those of Pseudocalanus, but there is a compensatory cost in very low survivorship of the freely spawned eggs. Both the high fecundity, high mortality life history of Calanus and the low fecundity, low mortality life history of Pseudocalanus appear to have approximately equal fitness in this study site.","author":[{"dropping-particle":"","family":"Ohman","given":"Mark D.","non-dropping-particle":"","parse-names":false,"suffix":""},{"dropping-particle":"","family":"Runge","given":"Jeffrey A.","non-dropping-particle":"","parse-names":false,"suffix":""},{"dropping-particle":"","family":"Durbin","given":"Edward G.","non-dropping-particle":"","parse-names":false,"suffix":""},{"dropping-particle":"","family":"Field","given":"David B.","non-dropping-particle":"","parse-names":false,"suffix":""},{"dropping-particle":"","family":"Niehoff","given":"Barbara","non-dropping-particle":"","parse-names":false,"suffix":""}],"container-title":"Hydrobiologia","id":"ITEM-2","issued":{"date-parts":[["2002"]]},"page":"55-68","title":"On birth and death in the sea","type":"article-journal","volume":"480"},"uris":["http://www.mendeley.com/documents/?uuid=26ecaf18-b6dc-4d4e-a3b9-6c13ea305e46"]}],"mendeley":{"formattedCitation":"(Mitra et al., 2014; Ohman et al., 2002)","plainTextFormattedCitation":"(Mitra et al., 2014; Ohman et al., 2002)","previouslyFormattedCitation":"(Mitra et al., 2014; Ohman et al., 2002)"},"properties":{"noteIndex":0},"schema":"https://github.com/citation-style-language/schema/raw/master/csl-citation.json"}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D3630A">
        <w:rPr>
          <w:rFonts w:ascii="Times New Roman" w:eastAsia="Times New Roman" w:hAnsi="Times New Roman" w:cs="Times New Roman"/>
          <w:noProof/>
          <w:sz w:val="24"/>
          <w:szCs w:val="24"/>
        </w:rPr>
        <w:t>(Mitra et al., 2014; Ohman et al., 2002)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but also </w:t>
      </w:r>
      <w:r w:rsidR="00E75778">
        <w:rPr>
          <w:rFonts w:ascii="Times New Roman" w:eastAsia="Times New Roman" w:hAnsi="Times New Roman" w:cs="Times New Roman"/>
          <w:sz w:val="24"/>
          <w:szCs w:val="24"/>
        </w:rPr>
        <w:t xml:space="preserve">acts as a top-down control on </w:t>
      </w:r>
      <w:r>
        <w:rPr>
          <w:rFonts w:ascii="Times New Roman" w:eastAsia="Times New Roman" w:hAnsi="Times New Roman" w:cs="Times New Roman"/>
          <w:sz w:val="24"/>
          <w:szCs w:val="24"/>
        </w:rPr>
        <w:t>zooplankton</w:t>
      </w:r>
      <w:r w:rsidR="00E75778">
        <w:rPr>
          <w:rFonts w:ascii="Times New Roman" w:eastAsia="Times New Roman" w:hAnsi="Times New Roman" w:cs="Times New Roman"/>
          <w:sz w:val="24"/>
          <w:szCs w:val="24"/>
        </w:rPr>
        <w:t xml:space="preserve"> biomass</w:t>
      </w:r>
      <w:r>
        <w:rPr>
          <w:rFonts w:ascii="Times New Roman" w:eastAsia="Times New Roman" w:hAnsi="Times New Roman" w:cs="Times New Roman"/>
          <w:sz w:val="24"/>
          <w:szCs w:val="24"/>
        </w:rPr>
        <w:t xml:space="preserve"> and ultimately grazing</w:t>
      </w:r>
      <w:r w:rsidR="00E75778">
        <w:rPr>
          <w:rFonts w:ascii="Times New Roman" w:eastAsia="Times New Roman" w:hAnsi="Times New Roman" w:cs="Times New Roman"/>
          <w:sz w:val="24"/>
          <w:szCs w:val="24"/>
        </w:rPr>
        <w:t xml:space="preserve">. </w:t>
      </w:r>
      <w:sdt>
        <w:sdtPr>
          <w:tag w:val="goog_rdk_41"/>
          <w:id w:val="1920436153"/>
        </w:sdtPr>
        <w:sdtEndPr/>
        <w:sdtContent>
          <w:commentRangeStart w:id="53"/>
        </w:sdtContent>
      </w:sdt>
      <w:sdt>
        <w:sdtPr>
          <w:tag w:val="goog_rdk_42"/>
          <w:id w:val="407274532"/>
        </w:sdtPr>
        <w:sdtEndPr/>
        <w:sdtContent>
          <w:commentRangeStart w:id="54"/>
        </w:sdtContent>
      </w:sdt>
      <w:r w:rsidR="00E75778">
        <w:rPr>
          <w:rFonts w:ascii="Times New Roman" w:eastAsia="Times New Roman" w:hAnsi="Times New Roman" w:cs="Times New Roman"/>
          <w:sz w:val="24"/>
          <w:szCs w:val="24"/>
        </w:rPr>
        <w:t>The result was more stable biomass time series with the tradeoff of potentially losing some responsiveness to bottom-up signals (Kearney et al., 2013).</w:t>
      </w:r>
      <w:commentRangeEnd w:id="53"/>
      <w:r w:rsidR="00E75778">
        <w:commentReference w:id="53"/>
      </w:r>
      <w:commentRangeEnd w:id="54"/>
      <w:r w:rsidR="00E75778">
        <w:commentReference w:id="54"/>
      </w:r>
    </w:p>
    <w:p w14:paraId="0000016A" w14:textId="10C10A62" w:rsidR="00921C02" w:rsidRDefault="00E75778">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Though top-down controls are built into </w:t>
      </w:r>
      <w:r w:rsidR="00D3630A">
        <w:rPr>
          <w:rFonts w:ascii="Times New Roman" w:eastAsia="Times New Roman" w:hAnsi="Times New Roman" w:cs="Times New Roman"/>
          <w:sz w:val="24"/>
          <w:szCs w:val="24"/>
        </w:rPr>
        <w:t>the Turner et al.</w:t>
      </w:r>
      <w:r>
        <w:rPr>
          <w:rFonts w:ascii="Times New Roman" w:eastAsia="Times New Roman" w:hAnsi="Times New Roman" w:cs="Times New Roman"/>
          <w:sz w:val="24"/>
          <w:szCs w:val="24"/>
        </w:rPr>
        <w:t xml:space="preserve"> forcing, they are independent from NEUSv2 dynamics. </w:t>
      </w:r>
      <w:r w:rsidR="00246A46">
        <w:rPr>
          <w:rFonts w:ascii="Times New Roman" w:eastAsia="Times New Roman" w:hAnsi="Times New Roman" w:cs="Times New Roman"/>
          <w:sz w:val="24"/>
          <w:szCs w:val="24"/>
        </w:rPr>
        <w:t xml:space="preserve">This works well for an </w:t>
      </w:r>
      <w:r>
        <w:rPr>
          <w:rFonts w:ascii="Times New Roman" w:eastAsia="Times New Roman" w:hAnsi="Times New Roman" w:cs="Times New Roman"/>
          <w:sz w:val="24"/>
          <w:szCs w:val="24"/>
        </w:rPr>
        <w:t xml:space="preserve">Atlantis hindcast, </w:t>
      </w:r>
      <w:r w:rsidR="00246A46">
        <w:rPr>
          <w:rFonts w:ascii="Times New Roman" w:eastAsia="Times New Roman" w:hAnsi="Times New Roman" w:cs="Times New Roman"/>
          <w:sz w:val="24"/>
          <w:szCs w:val="24"/>
        </w:rPr>
        <w:t>as the</w:t>
      </w:r>
      <w:r>
        <w:rPr>
          <w:rFonts w:ascii="Times New Roman" w:eastAsia="Times New Roman" w:hAnsi="Times New Roman" w:cs="Times New Roman"/>
          <w:sz w:val="24"/>
          <w:szCs w:val="24"/>
        </w:rPr>
        <w:t xml:space="preserve"> forced phytoplankton act </w:t>
      </w:r>
      <w:r>
        <w:rPr>
          <w:rFonts w:ascii="Times New Roman" w:eastAsia="Times New Roman" w:hAnsi="Times New Roman" w:cs="Times New Roman"/>
          <w:sz w:val="24"/>
          <w:szCs w:val="24"/>
        </w:rPr>
        <w:lastRenderedPageBreak/>
        <w:t>as a h</w:t>
      </w:r>
      <w:r w:rsidR="00246A46">
        <w:rPr>
          <w:rFonts w:ascii="Times New Roman" w:eastAsia="Times New Roman" w:hAnsi="Times New Roman" w:cs="Times New Roman"/>
          <w:sz w:val="24"/>
          <w:szCs w:val="24"/>
        </w:rPr>
        <w:t>istorical driver for the system. However,</w:t>
      </w:r>
      <w:r>
        <w:rPr>
          <w:rFonts w:ascii="Times New Roman" w:eastAsia="Times New Roman" w:hAnsi="Times New Roman" w:cs="Times New Roman"/>
          <w:sz w:val="24"/>
          <w:szCs w:val="24"/>
        </w:rPr>
        <w:t xml:space="preserve"> if the model was run as a projection,</w:t>
      </w:r>
      <w:r w:rsidR="00BC40FE">
        <w:rPr>
          <w:rFonts w:ascii="Times New Roman" w:eastAsia="Times New Roman" w:hAnsi="Times New Roman" w:cs="Times New Roman"/>
          <w:sz w:val="24"/>
          <w:szCs w:val="24"/>
        </w:rPr>
        <w:t xml:space="preserve"> different phytoplankton forcing sources would need to be incorporated past the present day</w:t>
      </w:r>
      <w:r>
        <w:rPr>
          <w:rFonts w:ascii="Times New Roman" w:eastAsia="Times New Roman" w:hAnsi="Times New Roman" w:cs="Times New Roman"/>
          <w:sz w:val="24"/>
          <w:szCs w:val="24"/>
        </w:rPr>
        <w:t xml:space="preserve">. </w:t>
      </w:r>
      <w:r w:rsidR="00BC40FE">
        <w:rPr>
          <w:rFonts w:ascii="Times New Roman" w:eastAsia="Times New Roman" w:hAnsi="Times New Roman" w:cs="Times New Roman"/>
          <w:sz w:val="24"/>
          <w:szCs w:val="24"/>
        </w:rPr>
        <w:t>In this case</w:t>
      </w:r>
      <w:r w:rsidR="00246A46">
        <w:rPr>
          <w:rFonts w:ascii="Times New Roman" w:eastAsia="Times New Roman" w:hAnsi="Times New Roman" w:cs="Times New Roman"/>
          <w:sz w:val="24"/>
          <w:szCs w:val="24"/>
        </w:rPr>
        <w:t>, NEUSv2 would have to be coupled to a</w:t>
      </w:r>
      <w:r>
        <w:rPr>
          <w:rFonts w:ascii="Times New Roman" w:eastAsia="Times New Roman" w:hAnsi="Times New Roman" w:cs="Times New Roman"/>
          <w:sz w:val="24"/>
          <w:szCs w:val="24"/>
        </w:rPr>
        <w:t xml:space="preserve"> comparable regional biogeochemical model projection</w:t>
      </w:r>
      <w:r w:rsidR="007849B7">
        <w:rPr>
          <w:rFonts w:ascii="Times New Roman" w:eastAsia="Times New Roman" w:hAnsi="Times New Roman" w:cs="Times New Roman"/>
          <w:sz w:val="24"/>
          <w:szCs w:val="24"/>
        </w:rPr>
        <w:t xml:space="preserve"> </w:t>
      </w:r>
      <w:r w:rsidR="007849B7">
        <w:rPr>
          <w:rFonts w:ascii="Times New Roman" w:eastAsia="Times New Roman" w:hAnsi="Times New Roman" w:cs="Times New Roman"/>
          <w:sz w:val="24"/>
          <w:szCs w:val="24"/>
        </w:rPr>
        <w:fldChar w:fldCharType="begin" w:fldLock="1"/>
      </w:r>
      <w:r w:rsidR="00B43E0A">
        <w:rPr>
          <w:rFonts w:ascii="Times New Roman" w:eastAsia="Times New Roman" w:hAnsi="Times New Roman" w:cs="Times New Roman"/>
          <w:sz w:val="24"/>
          <w:szCs w:val="24"/>
        </w:rPr>
        <w:instrText>ADDIN CSL_CITATION {"citationItems":[{"id":"ITEM-1","itemData":{"DOI":"10.1093/icesjms/fsab100","ISSN":"1054-3139","abstract":"Efforts to manage living marine resources (LMRs) under climate change need projections of future ocean conditions, yet most global climate models (GCMs) poorly represent critical coastal habitats. GCM utility for LMR applications will increase with higher spatial resolution but obstacles including computational and data storage costs, obstinate regional biases, and formulations prioritizing global robustness over regional skill will persist. Downscaling can help address GCM limitations, but significant improvements are needed to robustly support LMR science and management. We synthesize past ocean downscaling efforts to suggest a protocol to achieve this goal. The protocol emphasizes LMR-driven design to ensure delivery of decision-relevant information. It prioritizes ensembles of downscaled projections spanning the range of ocean futures with durations long enough to capture climate change signals. This demands judicious resolution refinement, with pragmatic consideration for LMR-essential ocean features superseding theoretical investigation. Statistical downscaling can complement dynamical approaches in building these ensembles. Inconsistent use of bias correction indicates a need for objective best practices. Application of the suggested protocol should yield regional ocean projections that, with effective dissemination and translation to decision-relevant analytics, can robustly support LMR science and management under climate change.","author":[{"dropping-particle":"","family":"Drenkard","given":"Elizabeth J","non-dropping-particle":"","parse-names":false,"suffix":""},{"dropping-particle":"","family":"Stock","given":"Charles","non-dropping-particle":"","parse-names":false,"suffix":""},{"dropping-particle":"","family":"Ross","given":"Andrew C","non-dropping-particle":"","parse-names":false,"suffix":""},{"dropping-particle":"","family":"Dixon","given":"Keith W","non-dropping-particle":"","parse-names":false,"suffix":""},{"dropping-particle":"","family":"Adcroft","given":"Alistair","non-dropping-particle":"","parse-names":false,"suffix":""},{"dropping-particle":"","family":"Alexander","given":"Michael","non-dropping-particle":"","parse-names":false,"suffix":""},{"dropping-particle":"","family":"Balaji","given":"Venkatramani","non-dropping-particle":"","parse-names":false,"suffix":""},{"dropping-particle":"","family":"Bograd","given":"Steven J","non-dropping-particle":"","parse-names":false,"suffix":""},{"dropping-particle":"","family":"Butenschön","given":"Momme","non-dropping-particle":"","parse-names":false,"suffix":""},{"dropping-particle":"","family":"Cheng","given":"Wei","non-dropping-particle":"","parse-names":false,"suffix":""},{"dropping-particle":"","family":"Curchitser","given":"Enrique","non-dropping-particle":"","parse-names":false,"suffix":""},{"dropping-particle":"Di","family":"Lorenzo","given":"Emanuele","non-dropping-particle":"","parse-names":false,"suffix":""},{"dropping-particle":"","family":"Dussin","given":"Raphael","non-dropping-particle":"","parse-names":false,"suffix":""},{"dropping-particle":"","family":"Haynie","given":"Alan C","non-dropping-particle":"","parse-names":false,"suffix":""},{"dropping-particle":"","family":"Harrison","given":"Matthew","non-dropping-particle":"","parse-names":false,"suffix":""},{"dropping-particle":"","family":"Hermann","given":"Albert","non-dropping-particle":"","parse-names":false,"suffix":""},{"dropping-particle":"","family":"Hollowed","given":"Anne","non-dropping-particle":"","parse-names":false,"suffix":""},{"dropping-particle":"","family":"Holsman","given":"Kirstin","non-dropping-particle":"","parse-names":false,"suffix":""},{"dropping-particle":"","family":"Holt","given":"Jason","non-dropping-particle":"","parse-names":false,"suffix":""},{"dropping-particle":"","family":"Jacox","given":"Michael G","non-dropping-particle":"","parse-names":false,"suffix":""},{"dropping-particle":"","family":"Jang","given":"Chan Joo","non-dropping-particle":"","parse-names":false,"suffix":""},{"dropping-particle":"","family":"Kearney","given":"Kelly A","non-dropping-particle":"","parse-names":false,"suffix":""},{"dropping-particle":"","family":"Muhling","given":"Barbara A","non-dropping-particle":"","parse-names":false,"suffix":""},{"dropping-particle":"","family":"Buil","given":"Mercedes Pozo","non-dropping-particle":"","parse-names":false,"suffix":""},{"dropping-particle":"","family":"Saba","given":"Vincent","non-dropping-particle":"","parse-names":false,"suffix":""},{"dropping-particle":"","family":"Sandø","given":"Anne Britt","non-dropping-particle":"","parse-names":false,"suffix":""},{"dropping-particle":"","family":"Tommasi","given":"Désirée","non-dropping-particle":"","parse-names":false,"suffix":""},{"dropping-particle":"","family":"Wang","given":"Muyin","non-dropping-particle":"","parse-names":false,"suffix":""}],"container-title":"ICES Journal of Marine Science","editor":[{"dropping-particle":"","family":"Hidalgo","given":"Manuel","non-dropping-particle":"","parse-names":false,"suffix":""}],"id":"ITEM-1","issue":"6","issued":{"date-parts":[["2021","9","30"]]},"page":"1969-1987","title":"Next-generation regional ocean projections for living marine resource management in a changing climate","type":"article-journal","volume":"78"},"uris":["http://www.mendeley.com/documents/?uuid=819a407a-8560-412a-b1c6-54d7dcd61f51"]}],"mendeley":{"formattedCitation":"(Drenkard et al., 2021)","plainTextFormattedCitation":"(Drenkard et al., 2021)","previouslyFormattedCitation":"(Drenkard et al., 2021)"},"properties":{"noteIndex":0},"schema":"https://github.com/citation-style-language/schema/raw/master/csl-citation.json"}</w:instrText>
      </w:r>
      <w:r w:rsidR="007849B7">
        <w:rPr>
          <w:rFonts w:ascii="Times New Roman" w:eastAsia="Times New Roman" w:hAnsi="Times New Roman" w:cs="Times New Roman"/>
          <w:sz w:val="24"/>
          <w:szCs w:val="24"/>
        </w:rPr>
        <w:fldChar w:fldCharType="separate"/>
      </w:r>
      <w:r w:rsidR="007849B7" w:rsidRPr="007849B7">
        <w:rPr>
          <w:rFonts w:ascii="Times New Roman" w:eastAsia="Times New Roman" w:hAnsi="Times New Roman" w:cs="Times New Roman"/>
          <w:noProof/>
          <w:sz w:val="24"/>
          <w:szCs w:val="24"/>
        </w:rPr>
        <w:t>(Drenkard et al., 2021)</w:t>
      </w:r>
      <w:r w:rsidR="007849B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000016B"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Conclusion</w:t>
      </w:r>
    </w:p>
    <w:p w14:paraId="0000016C" w14:textId="11AA0CC6"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One of the major goals of NEUSv2 was to integrate existing data products in order to both ensure that critical patterns in environmental variables and primary production were captured and to build a foundation for the simulated ecosystem that would allow for comparisons to regional fisheries management and assessments. We have found that the coarse resolution of NEUSv2 adequately captures seasonal and spatial characteristics of </w:t>
      </w:r>
      <w:ins w:id="55" w:author="Vincent S. Saba" w:date="2022-04-21T19:55:00Z">
        <w:r w:rsidR="00506DE4">
          <w:rPr>
            <w:rFonts w:ascii="Times New Roman" w:eastAsia="Times New Roman" w:hAnsi="Times New Roman" w:cs="Times New Roman"/>
            <w:sz w:val="24"/>
            <w:szCs w:val="24"/>
          </w:rPr>
          <w:t xml:space="preserve">high-resolution </w:t>
        </w:r>
      </w:ins>
      <w:r>
        <w:rPr>
          <w:rFonts w:ascii="Times New Roman" w:eastAsia="Times New Roman" w:hAnsi="Times New Roman" w:cs="Times New Roman"/>
          <w:sz w:val="24"/>
          <w:szCs w:val="24"/>
        </w:rPr>
        <w:t xml:space="preserve">GLORYS12V1 temperature and salinity as well as the </w:t>
      </w:r>
      <w:ins w:id="56" w:author="Vincent S. Saba" w:date="2022-04-21T19:55:00Z">
        <w:r w:rsidR="00506DE4">
          <w:rPr>
            <w:rFonts w:ascii="Times New Roman" w:eastAsia="Times New Roman" w:hAnsi="Times New Roman" w:cs="Times New Roman"/>
            <w:sz w:val="24"/>
            <w:szCs w:val="24"/>
          </w:rPr>
          <w:t xml:space="preserve">high-resolution </w:t>
        </w:r>
      </w:ins>
      <w:r>
        <w:rPr>
          <w:rFonts w:ascii="Times New Roman" w:eastAsia="Times New Roman" w:hAnsi="Times New Roman" w:cs="Times New Roman"/>
          <w:sz w:val="24"/>
          <w:szCs w:val="24"/>
        </w:rPr>
        <w:t xml:space="preserve">ocean color derived phytoplankton size classes. This new phytoplankton forcing method allowed for a simplified bottom-up calibration strategy and drove the seasonality of the simulated ecosystem. With forced phytoplankton, NEUSv2 was capable of reproducing </w:t>
      </w:r>
      <w:r w:rsidR="00403403">
        <w:rPr>
          <w:rFonts w:ascii="Times New Roman" w:eastAsia="Times New Roman" w:hAnsi="Times New Roman" w:cs="Times New Roman"/>
          <w:sz w:val="24"/>
          <w:szCs w:val="24"/>
        </w:rPr>
        <w:t>plausible</w:t>
      </w:r>
      <w:r>
        <w:rPr>
          <w:rFonts w:ascii="Times New Roman" w:eastAsia="Times New Roman" w:hAnsi="Times New Roman" w:cs="Times New Roman"/>
          <w:sz w:val="24"/>
          <w:szCs w:val="24"/>
        </w:rPr>
        <w:t xml:space="preserve"> population sizes of zooplankton and planktivores.</w:t>
      </w:r>
      <w:r w:rsidR="00403403">
        <w:rPr>
          <w:rFonts w:ascii="Times New Roman" w:eastAsia="Times New Roman" w:hAnsi="Times New Roman" w:cs="Times New Roman"/>
          <w:sz w:val="24"/>
          <w:szCs w:val="24"/>
        </w:rPr>
        <w:t xml:space="preserve"> Despite removing the bi-directional feedback between phytoplankton and zooplankton, NEUSv2 planktivores and other HTLs were able to respond to zooplankton dynamics. </w:t>
      </w:r>
      <w:r>
        <w:rPr>
          <w:rFonts w:ascii="Times New Roman" w:eastAsia="Times New Roman" w:hAnsi="Times New Roman" w:cs="Times New Roman"/>
          <w:sz w:val="24"/>
          <w:szCs w:val="24"/>
        </w:rPr>
        <w:t>Overall, we recommend this forcing method for other Atlantis models</w:t>
      </w:r>
      <w:del w:id="57" w:author="Vincent S. Saba" w:date="2022-04-21T19:56:00Z">
        <w:r w:rsidDel="00506DE4">
          <w:rPr>
            <w:rFonts w:ascii="Times New Roman" w:eastAsia="Times New Roman" w:hAnsi="Times New Roman" w:cs="Times New Roman"/>
            <w:sz w:val="24"/>
            <w:szCs w:val="24"/>
          </w:rPr>
          <w:delText xml:space="preserve"> whose main application is for higher trophic level dynamics</w:delText>
        </w:r>
      </w:del>
      <w:r>
        <w:rPr>
          <w:rFonts w:ascii="Times New Roman" w:eastAsia="Times New Roman" w:hAnsi="Times New Roman" w:cs="Times New Roman"/>
          <w:sz w:val="24"/>
          <w:szCs w:val="24"/>
        </w:rPr>
        <w:t xml:space="preserve">. </w:t>
      </w:r>
    </w:p>
    <w:p w14:paraId="0000016D" w14:textId="3B16658D"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high model skill is required for lower trophic or nutrient processes, </w:t>
      </w:r>
      <w:r w:rsidR="00AC0E26">
        <w:rPr>
          <w:rFonts w:ascii="Times New Roman" w:eastAsia="Times New Roman" w:hAnsi="Times New Roman" w:cs="Times New Roman"/>
          <w:sz w:val="24"/>
          <w:szCs w:val="24"/>
        </w:rPr>
        <w:t xml:space="preserve">calibrating Atlantis’ internal biogeochemical processes or </w:t>
      </w:r>
      <w:r>
        <w:rPr>
          <w:rFonts w:ascii="Times New Roman" w:eastAsia="Times New Roman" w:hAnsi="Times New Roman" w:cs="Times New Roman"/>
          <w:sz w:val="24"/>
          <w:szCs w:val="24"/>
        </w:rPr>
        <w:t xml:space="preserve">coupling Atlantis </w:t>
      </w:r>
      <w:r w:rsidR="00AC0E26">
        <w:rPr>
          <w:rFonts w:ascii="Times New Roman" w:eastAsia="Times New Roman" w:hAnsi="Times New Roman" w:cs="Times New Roman"/>
          <w:sz w:val="24"/>
          <w:szCs w:val="24"/>
        </w:rPr>
        <w:t>to a nutrient</w:t>
      </w:r>
      <w:r>
        <w:rPr>
          <w:rFonts w:ascii="Times New Roman" w:eastAsia="Times New Roman" w:hAnsi="Times New Roman" w:cs="Times New Roman"/>
          <w:sz w:val="24"/>
          <w:szCs w:val="24"/>
        </w:rPr>
        <w:t xml:space="preserve">, phytoplankton, and zooplankton </w:t>
      </w:r>
      <w:r w:rsidR="00AC0E26">
        <w:rPr>
          <w:rFonts w:ascii="Times New Roman" w:eastAsia="Times New Roman" w:hAnsi="Times New Roman" w:cs="Times New Roman"/>
          <w:sz w:val="24"/>
          <w:szCs w:val="24"/>
        </w:rPr>
        <w:t>(</w:t>
      </w:r>
      <w:r>
        <w:rPr>
          <w:rFonts w:ascii="Times New Roman" w:eastAsia="Times New Roman" w:hAnsi="Times New Roman" w:cs="Times New Roman"/>
          <w:sz w:val="24"/>
          <w:szCs w:val="24"/>
        </w:rPr>
        <w:t>NPZ</w:t>
      </w:r>
      <w:r w:rsidR="00AC0E2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model may be more appropriate</w:t>
      </w:r>
      <w:r w:rsidR="00B43E0A">
        <w:rPr>
          <w:rFonts w:ascii="Times New Roman" w:eastAsia="Times New Roman" w:hAnsi="Times New Roman" w:cs="Times New Roman"/>
          <w:sz w:val="24"/>
          <w:szCs w:val="24"/>
        </w:rPr>
        <w:t xml:space="preserve"> </w:t>
      </w:r>
      <w:r w:rsidR="00B43E0A">
        <w:rPr>
          <w:rFonts w:ascii="Times New Roman" w:eastAsia="Times New Roman" w:hAnsi="Times New Roman" w:cs="Times New Roman"/>
          <w:sz w:val="24"/>
          <w:szCs w:val="24"/>
        </w:rPr>
        <w:fldChar w:fldCharType="begin" w:fldLock="1"/>
      </w:r>
      <w:r w:rsidR="00B43E0A">
        <w:rPr>
          <w:rFonts w:ascii="Times New Roman" w:eastAsia="Times New Roman" w:hAnsi="Times New Roman" w:cs="Times New Roman"/>
          <w:sz w:val="24"/>
          <w:szCs w:val="24"/>
        </w:rPr>
        <w:instrText>ADDIN CSL_CITATION {"citationItems":[{"id":"ITEM-1","itemData":{"DOI":"10.1016/j.ecolmodel.2012.04.006","ISSN":"03043800","author":[{"dropping-particle":"","family":"Kearney","given":"Kelly A.","non-dropping-particle":"","parse-names":false,"suffix":""},{"dropping-particle":"","family":"Stock","given":"Charles","non-dropping-particle":"","parse-names":false,"suffix":""},{"dropping-particle":"","family":"Aydin","given":"Kerim","non-dropping-particle":"","parse-names":false,"suffix":""},{"dropping-particle":"","family":"Sarmiento","given":"Jorge L.","non-dropping-particle":"","parse-names":false,"suffix":""}],"container-title":"Ecological Modelling","id":"ITEM-1","issued":{"date-parts":[["2012","7"]]},"page":"43-62","title":"Coupling planktonic ecosystem and fisheries food web models for a pelagic ecosystem: Description and validation for the subarctic Pacific","type":"article-journal","volume":"237-238"},"uris":["http://www.mendeley.com/documents/?uuid=3a16bfd8-f2f9-4a6f-8f9c-f01ded4e52cd"]},{"id":"ITEM-2","itemData":{"DOI":"10.1016/j.pocean.2013.07.001","ISSN":"0079-6611","author":[{"dropping-particle":"","family":"Stock","given":"Charles A","non-dropping-particle":"","parse-names":false,"suffix":""},{"dropping-particle":"","family":"Dunne","given":"John P","non-dropping-particle":"","parse-names":false,"suffix":""},{"dropping-particle":"","family":"John","given":"Jasmin G","non-dropping-particle":"","parse-names":false,"suffix":""}],"container-title":"Progress in Oceanography","id":"ITEM-2","issued":{"date-parts":[["2014"]]},"page":"1-28","publisher":"Elsevier Ltd","title":"Global-scale carbon and energy flows through the marine planktonic food web : An analysis with a coupled physical – biological model","type":"article-journal","volume":"120"},"uris":["http://www.mendeley.com/documents/?uuid=d5a659a5-c3a5-4542-ac2e-f200a8d5dc8f"]}],"mendeley":{"formattedCitation":"(Kearney et al., 2012; Stock et al., 2014)","plainTextFormattedCitation":"(Kearney et al., 2012; Stock et al., 2014)","previouslyFormattedCitation":"(Kearney et al., 2012; Stock et al., 2014)"},"properties":{"noteIndex":0},"schema":"https://github.com/citation-style-language/schema/raw/master/csl-citation.json"}</w:instrText>
      </w:r>
      <w:r w:rsidR="00B43E0A">
        <w:rPr>
          <w:rFonts w:ascii="Times New Roman" w:eastAsia="Times New Roman" w:hAnsi="Times New Roman" w:cs="Times New Roman"/>
          <w:sz w:val="24"/>
          <w:szCs w:val="24"/>
        </w:rPr>
        <w:fldChar w:fldCharType="separate"/>
      </w:r>
      <w:r w:rsidR="00B43E0A" w:rsidRPr="00B43E0A">
        <w:rPr>
          <w:rFonts w:ascii="Times New Roman" w:eastAsia="Times New Roman" w:hAnsi="Times New Roman" w:cs="Times New Roman"/>
          <w:noProof/>
          <w:sz w:val="24"/>
          <w:szCs w:val="24"/>
        </w:rPr>
        <w:t>(Kearney et al., 2012; Stock et al., 2014)</w:t>
      </w:r>
      <w:r w:rsidR="00B43E0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Atlantis’ lower trophic level </w:t>
      </w:r>
      <w:r w:rsidR="00AC0E26">
        <w:rPr>
          <w:rFonts w:ascii="Times New Roman" w:eastAsia="Times New Roman" w:hAnsi="Times New Roman" w:cs="Times New Roman"/>
          <w:sz w:val="24"/>
          <w:szCs w:val="24"/>
        </w:rPr>
        <w:t>sub-models</w:t>
      </w:r>
      <w:r>
        <w:rPr>
          <w:rFonts w:ascii="Times New Roman" w:eastAsia="Times New Roman" w:hAnsi="Times New Roman" w:cs="Times New Roman"/>
          <w:sz w:val="24"/>
          <w:szCs w:val="24"/>
        </w:rPr>
        <w:t xml:space="preserve"> are comprehensive enough to capture essential dynamics within the system </w:t>
      </w:r>
      <w:r w:rsidR="00AC0E26">
        <w:rPr>
          <w:rFonts w:ascii="Times New Roman" w:eastAsia="Times New Roman" w:hAnsi="Times New Roman" w:cs="Times New Roman"/>
          <w:sz w:val="24"/>
          <w:szCs w:val="24"/>
        </w:rPr>
        <w:fldChar w:fldCharType="begin" w:fldLock="1"/>
      </w:r>
      <w:r w:rsidR="00AC0E26">
        <w:rPr>
          <w:rFonts w:ascii="Times New Roman" w:eastAsia="Times New Roman" w:hAnsi="Times New Roman" w:cs="Times New Roman"/>
          <w:sz w:val="24"/>
          <w:szCs w:val="24"/>
        </w:rPr>
        <w:instrText>ADDIN CSL_CITATION {"citationItems":[{"id":"ITEM-1","itemData":{"DOI":"10.1016/j.icesjms.2004.12.012","ISSN":"10543139","author":[{"dropping-particle":"","family":"Fulton","given":"E","non-dropping-particle":"","parse-names":false,"suffix":""},{"dropping-particle":"","family":"Smith","given":"A","non-dropping-particle":"","parse-names":false,"suffix":""},{"dropping-particle":"","family":"Punt","given":"A","non-dropping-particle":"","parse-names":false,"suffix":""}],"container-title":"ICES Journal of Marine Science","id":"ITEM-1","issue":"3","issued":{"date-parts":[["2005","5"]]},"page":"540-551","title":"Which ecological indicators can robustly detect effects of fishing?","type":"article-journal","volume":"62"},"uris":["http://www.mendeley.com/documents/?uuid=e0d6fe93-9506-48af-93be-7dd86f164cc6"]},{"id":"ITEM-2","itemData":{"DOI":"10.1016/j.pocean.2007.08.001","ISSN":"00796611","author":[{"dropping-particle":"","family":"Travers","given":"M.","non-dropping-particle":"","parse-names":false,"suffix":""},{"dropping-particle":"","family":"Shin","given":"Y.-J.","non-dropping-particle":"","parse-names":false,"suffix":""},{"dropping-particle":"","family":"Jennings","given":"S.","non-dropping-particle":"","parse-names":false,"suffix":""},{"dropping-particle":"","family":"Cury","given":"P.","non-dropping-particle":"","parse-names":false,"suffix":""}],"container-title":"Progress in Oceanography","id":"ITEM-2","issue":"4","issued":{"date-parts":[["2007","12"]]},"page":"751-770","title":"Towards end-to-end models for investigating the effects of climate and fishing in marine ecosystems","type":"article-journal","volume":"75"},"uris":["http://www.mendeley.com/documents/?uuid=8987d240-0327-46f8-b05f-725642ef776e"]}],"mendeley":{"formattedCitation":"(Fulton et al., 2005; Travers et al., 2007)","plainTextFormattedCitation":"(Fulton et al., 2005; Travers et al., 2007)","previouslyFormattedCitation":"(Fulton et al., 2005; Travers et al., 2007)"},"properties":{"noteIndex":0},"schema":"https://github.com/citation-style-language/schema/raw/master/csl-citation.json"}</w:instrText>
      </w:r>
      <w:r w:rsidR="00AC0E26">
        <w:rPr>
          <w:rFonts w:ascii="Times New Roman" w:eastAsia="Times New Roman" w:hAnsi="Times New Roman" w:cs="Times New Roman"/>
          <w:sz w:val="24"/>
          <w:szCs w:val="24"/>
        </w:rPr>
        <w:fldChar w:fldCharType="separate"/>
      </w:r>
      <w:r w:rsidR="00AC0E26" w:rsidRPr="00AC0E26">
        <w:rPr>
          <w:rFonts w:ascii="Times New Roman" w:eastAsia="Times New Roman" w:hAnsi="Times New Roman" w:cs="Times New Roman"/>
          <w:noProof/>
          <w:sz w:val="24"/>
          <w:szCs w:val="24"/>
        </w:rPr>
        <w:t>(Fulton et al., 2005; Travers et al., 2007)</w:t>
      </w:r>
      <w:r w:rsidR="00AC0E26">
        <w:rPr>
          <w:rFonts w:ascii="Times New Roman" w:eastAsia="Times New Roman" w:hAnsi="Times New Roman" w:cs="Times New Roman"/>
          <w:sz w:val="24"/>
          <w:szCs w:val="24"/>
        </w:rPr>
        <w:fldChar w:fldCharType="end"/>
      </w:r>
      <w:r w:rsidR="00AC0E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but operate on a much coarser </w:t>
      </w:r>
      <w:r>
        <w:rPr>
          <w:rFonts w:ascii="Times New Roman" w:eastAsia="Times New Roman" w:hAnsi="Times New Roman" w:cs="Times New Roman"/>
          <w:sz w:val="24"/>
          <w:szCs w:val="24"/>
        </w:rPr>
        <w:lastRenderedPageBreak/>
        <w:t xml:space="preserve">resolution than other more specialized NPZ model products. Additionally, requirements for global parameters with a coarse resolution </w:t>
      </w:r>
      <w:r w:rsidR="00AC0E26">
        <w:rPr>
          <w:rFonts w:ascii="Times New Roman" w:eastAsia="Times New Roman" w:hAnsi="Times New Roman" w:cs="Times New Roman"/>
          <w:sz w:val="24"/>
          <w:szCs w:val="24"/>
        </w:rPr>
        <w:t xml:space="preserve">necessitate non-tactical objectives </w:t>
      </w:r>
      <w:r w:rsidR="00AC0E26">
        <w:rPr>
          <w:rFonts w:ascii="Times New Roman" w:eastAsia="Times New Roman" w:hAnsi="Times New Roman" w:cs="Times New Roman"/>
          <w:sz w:val="24"/>
          <w:szCs w:val="24"/>
        </w:rPr>
        <w:fldChar w:fldCharType="begin" w:fldLock="1"/>
      </w:r>
      <w:r w:rsidR="00AC0E26">
        <w:rPr>
          <w:rFonts w:ascii="Times New Roman" w:eastAsia="Times New Roman" w:hAnsi="Times New Roman" w:cs="Times New Roman"/>
          <w:sz w:val="24"/>
          <w:szCs w:val="24"/>
        </w:rPr>
        <w:instrText>ADDIN CSL_CITATION {"citationItems":[{"id":"ITEM-1","itemData":{"DOI":"10.1016/j.jmarsys.2009.12.012","ISSN":"09247963","author":[{"dropping-particle":"","family":"Fulton","given":"Elizabeth A.","non-dropping-particle":"","parse-names":false,"suffix":""}],"container-title":"Journal of Marine Systems","id":"ITEM-1","issue":"1-2","issued":{"date-parts":[["2010","4"]]},"page":"171-183","title":"Approaches to end-to-end ecosystem models","type":"article-journal","volume":"81"},"uris":["http://www.mendeley.com/documents/?uuid=4901ed8e-8b12-4ade-bab9-ff0dd37ec2b2"]}],"mendeley":{"formattedCitation":"(Fulton, 2010)","plainTextFormattedCitation":"(Fulton, 2010)"},"properties":{"noteIndex":0},"schema":"https://github.com/citation-style-language/schema/raw/master/csl-citation.json"}</w:instrText>
      </w:r>
      <w:r w:rsidR="00AC0E26">
        <w:rPr>
          <w:rFonts w:ascii="Times New Roman" w:eastAsia="Times New Roman" w:hAnsi="Times New Roman" w:cs="Times New Roman"/>
          <w:sz w:val="24"/>
          <w:szCs w:val="24"/>
        </w:rPr>
        <w:fldChar w:fldCharType="separate"/>
      </w:r>
      <w:r w:rsidR="00AC0E26" w:rsidRPr="00AC0E26">
        <w:rPr>
          <w:rFonts w:ascii="Times New Roman" w:eastAsia="Times New Roman" w:hAnsi="Times New Roman" w:cs="Times New Roman"/>
          <w:noProof/>
          <w:sz w:val="24"/>
          <w:szCs w:val="24"/>
        </w:rPr>
        <w:t>(Fulton, 2010)</w:t>
      </w:r>
      <w:r w:rsidR="00AC0E26">
        <w:rPr>
          <w:rFonts w:ascii="Times New Roman" w:eastAsia="Times New Roman" w:hAnsi="Times New Roman" w:cs="Times New Roman"/>
          <w:sz w:val="24"/>
          <w:szCs w:val="24"/>
        </w:rPr>
        <w:fldChar w:fldCharType="end"/>
      </w:r>
      <w:r w:rsidR="00AC0E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than </w:t>
      </w:r>
      <w:r w:rsidR="00AC0E26">
        <w:rPr>
          <w:rFonts w:ascii="Times New Roman" w:eastAsia="Times New Roman" w:hAnsi="Times New Roman" w:cs="Times New Roman"/>
          <w:sz w:val="24"/>
          <w:szCs w:val="24"/>
        </w:rPr>
        <w:t xml:space="preserve">even when </w:t>
      </w:r>
      <w:r>
        <w:rPr>
          <w:rFonts w:ascii="Times New Roman" w:eastAsia="Times New Roman" w:hAnsi="Times New Roman" w:cs="Times New Roman"/>
          <w:sz w:val="24"/>
          <w:szCs w:val="24"/>
        </w:rPr>
        <w:t xml:space="preserve">upscaling a regionally-tuned NPZ model. </w:t>
      </w:r>
      <w:r w:rsidR="00AC0E26">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orcing phytoplankton with an observation-based product </w:t>
      </w:r>
      <w:r w:rsidR="00AC0E26">
        <w:rPr>
          <w:rFonts w:ascii="Times New Roman" w:eastAsia="Times New Roman" w:hAnsi="Times New Roman" w:cs="Times New Roman"/>
          <w:sz w:val="24"/>
          <w:szCs w:val="24"/>
        </w:rPr>
        <w:t>will require additional coupling to other biogeochemical simulations to run NEUSv2 as a projection.</w:t>
      </w:r>
    </w:p>
    <w:p w14:paraId="0000016E" w14:textId="3520C096"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additional features are needed in order for NEUSv2 to be used directly as a strategic</w:t>
      </w:r>
      <w:r w:rsidR="000205B3">
        <w:rPr>
          <w:rFonts w:ascii="Times New Roman" w:eastAsia="Times New Roman" w:hAnsi="Times New Roman" w:cs="Times New Roman"/>
          <w:sz w:val="24"/>
          <w:szCs w:val="24"/>
        </w:rPr>
        <w:t xml:space="preserve"> management tool (e.g. improve realism in </w:t>
      </w:r>
      <w:r>
        <w:rPr>
          <w:rFonts w:ascii="Times New Roman" w:eastAsia="Times New Roman" w:hAnsi="Times New Roman" w:cs="Times New Roman"/>
          <w:sz w:val="24"/>
          <w:szCs w:val="24"/>
        </w:rPr>
        <w:t>socio-economic</w:t>
      </w:r>
      <w:r w:rsidR="000205B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w:t>
      </w:r>
      <w:r w:rsidR="000205B3">
        <w:rPr>
          <w:rFonts w:ascii="Times New Roman" w:eastAsia="Times New Roman" w:hAnsi="Times New Roman" w:cs="Times New Roman"/>
          <w:sz w:val="24"/>
          <w:szCs w:val="24"/>
        </w:rPr>
        <w:t>HTL</w:t>
      </w:r>
      <w:r>
        <w:rPr>
          <w:rFonts w:ascii="Times New Roman" w:eastAsia="Times New Roman" w:hAnsi="Times New Roman" w:cs="Times New Roman"/>
          <w:sz w:val="24"/>
          <w:szCs w:val="24"/>
        </w:rPr>
        <w:t xml:space="preserve"> dynamics), it is </w:t>
      </w:r>
      <w:r w:rsidR="00134A3C">
        <w:rPr>
          <w:rFonts w:ascii="Times New Roman" w:eastAsia="Times New Roman" w:hAnsi="Times New Roman" w:cs="Times New Roman"/>
          <w:sz w:val="24"/>
          <w:szCs w:val="24"/>
        </w:rPr>
        <w:t>well-</w:t>
      </w:r>
      <w:r>
        <w:rPr>
          <w:rFonts w:ascii="Times New Roman" w:eastAsia="Times New Roman" w:hAnsi="Times New Roman" w:cs="Times New Roman"/>
          <w:sz w:val="24"/>
          <w:szCs w:val="24"/>
        </w:rPr>
        <w:t xml:space="preserve">suited for exploring </w:t>
      </w:r>
      <w:r w:rsidR="00134A3C">
        <w:rPr>
          <w:rFonts w:ascii="Times New Roman" w:eastAsia="Times New Roman" w:hAnsi="Times New Roman" w:cs="Times New Roman"/>
          <w:sz w:val="24"/>
          <w:szCs w:val="24"/>
        </w:rPr>
        <w:t xml:space="preserve">ecosystem-level impacts to changes in functional group biomass, fishing pressure, and life history parameters with regards to community composition and population dynamics. </w:t>
      </w:r>
      <w:r>
        <w:rPr>
          <w:rFonts w:ascii="Times New Roman" w:eastAsia="Times New Roman" w:hAnsi="Times New Roman" w:cs="Times New Roman"/>
          <w:sz w:val="24"/>
          <w:szCs w:val="24"/>
        </w:rPr>
        <w:t xml:space="preserve">NEUSv2 also provides a hypothesis testing framework for ecological indicators, ecological sensitivity to particular functional groups, and application of alternative physical and primary production models. Future work will aim to improve model skill of higher trophic levels and improve species’ responsiveness to environmental </w:t>
      </w:r>
      <w:commentRangeStart w:id="58"/>
      <w:r>
        <w:rPr>
          <w:rFonts w:ascii="Times New Roman" w:eastAsia="Times New Roman" w:hAnsi="Times New Roman" w:cs="Times New Roman"/>
          <w:sz w:val="24"/>
          <w:szCs w:val="24"/>
        </w:rPr>
        <w:t>variables</w:t>
      </w:r>
      <w:commentRangeEnd w:id="58"/>
      <w:r w:rsidR="00753174">
        <w:rPr>
          <w:rStyle w:val="CommentReference"/>
        </w:rPr>
        <w:commentReference w:id="58"/>
      </w:r>
      <w:r>
        <w:rPr>
          <w:rFonts w:ascii="Times New Roman" w:eastAsia="Times New Roman" w:hAnsi="Times New Roman" w:cs="Times New Roman"/>
          <w:sz w:val="24"/>
          <w:szCs w:val="24"/>
        </w:rPr>
        <w:t>.</w:t>
      </w:r>
    </w:p>
    <w:p w14:paraId="0000016F"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Acknowledgements</w:t>
      </w:r>
    </w:p>
    <w:p w14:paraId="00000170"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research was performed while the author held an NRC Research Associateship award at NOAA’s Northeast Fisheries Science Center. We would also like to thank I. Kaplan and B. Fulton for their thoughtful suggestions and advice.</w:t>
      </w:r>
    </w:p>
    <w:p w14:paraId="00000171"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References</w:t>
      </w:r>
    </w:p>
    <w:p w14:paraId="00000172"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Adams, C., 2017. Butterfish 2017 Stock Assessment Update.</w:t>
      </w:r>
    </w:p>
    <w:p w14:paraId="00000173"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Atlantic States Marine Fisheries Commission (ASMFC), 2020. ASMFS Stock Assessment Overview: Atlantic Menhaden.</w:t>
      </w:r>
    </w:p>
    <w:p w14:paraId="00000174"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Audzijonyte</w:t>
      </w:r>
      <w:proofErr w:type="spellEnd"/>
      <w:r>
        <w:rPr>
          <w:rFonts w:ascii="Times New Roman" w:eastAsia="Times New Roman" w:hAnsi="Times New Roman" w:cs="Times New Roman"/>
          <w:sz w:val="24"/>
          <w:szCs w:val="24"/>
        </w:rPr>
        <w:t>, A., Gorton, R., Kaplan, I., Fulton, E.A., 2017. Atlantis User’s Guide Part I: General Overview, Physics and Ecology.</w:t>
      </w:r>
    </w:p>
    <w:p w14:paraId="00000175"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AVHRR Pathfinder Version 5.3 Level 3 Collated (L3c) Global 4km Sea Surface temperature for 1981-Present, 2018.</w:t>
      </w:r>
    </w:p>
    <w:p w14:paraId="00000176"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Bastille, K., Hardison, S., Lucey, S., </w:t>
      </w:r>
      <w:proofErr w:type="spellStart"/>
      <w:r>
        <w:rPr>
          <w:rFonts w:ascii="Times New Roman" w:eastAsia="Times New Roman" w:hAnsi="Times New Roman" w:cs="Times New Roman"/>
          <w:sz w:val="24"/>
          <w:szCs w:val="24"/>
        </w:rPr>
        <w:t>Schillaci</w:t>
      </w:r>
      <w:proofErr w:type="spellEnd"/>
      <w:r>
        <w:rPr>
          <w:rFonts w:ascii="Times New Roman" w:eastAsia="Times New Roman" w:hAnsi="Times New Roman" w:cs="Times New Roman"/>
          <w:sz w:val="24"/>
          <w:szCs w:val="24"/>
        </w:rPr>
        <w:t xml:space="preserve">, C., Walden, J., </w:t>
      </w:r>
      <w:proofErr w:type="spellStart"/>
      <w:r>
        <w:rPr>
          <w:rFonts w:ascii="Times New Roman" w:eastAsia="Times New Roman" w:hAnsi="Times New Roman" w:cs="Times New Roman"/>
          <w:sz w:val="24"/>
          <w:szCs w:val="24"/>
        </w:rPr>
        <w:t>Fratantoni</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Caracappa</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DePiper</w:t>
      </w:r>
      <w:proofErr w:type="spellEnd"/>
      <w:r>
        <w:rPr>
          <w:rFonts w:ascii="Times New Roman" w:eastAsia="Times New Roman" w:hAnsi="Times New Roman" w:cs="Times New Roman"/>
          <w:sz w:val="24"/>
          <w:szCs w:val="24"/>
        </w:rPr>
        <w:t xml:space="preserve">, G., Vogt, B., Pellerin, C., Vogel, R., Zhang, Q., Hyde, K., Chen, Z., Colburn, L., Weng, C., </w:t>
      </w:r>
      <w:proofErr w:type="spellStart"/>
      <w:r>
        <w:rPr>
          <w:rFonts w:ascii="Times New Roman" w:eastAsia="Times New Roman" w:hAnsi="Times New Roman" w:cs="Times New Roman"/>
          <w:sz w:val="24"/>
          <w:szCs w:val="24"/>
        </w:rPr>
        <w:t>Gaichas</w:t>
      </w:r>
      <w:proofErr w:type="spellEnd"/>
      <w:r>
        <w:rPr>
          <w:rFonts w:ascii="Times New Roman" w:eastAsia="Times New Roman" w:hAnsi="Times New Roman" w:cs="Times New Roman"/>
          <w:sz w:val="24"/>
          <w:szCs w:val="24"/>
        </w:rPr>
        <w:t xml:space="preserve">, S., Smith, L., Beet, A., Gamble, R., Saba, V., </w:t>
      </w:r>
      <w:proofErr w:type="spellStart"/>
      <w:r>
        <w:rPr>
          <w:rFonts w:ascii="Times New Roman" w:eastAsia="Times New Roman" w:hAnsi="Times New Roman" w:cs="Times New Roman"/>
          <w:sz w:val="24"/>
          <w:szCs w:val="24"/>
        </w:rPr>
        <w:t>Wuenschel</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Roskar</w:t>
      </w:r>
      <w:proofErr w:type="spellEnd"/>
      <w:r>
        <w:rPr>
          <w:rFonts w:ascii="Times New Roman" w:eastAsia="Times New Roman" w:hAnsi="Times New Roman" w:cs="Times New Roman"/>
          <w:sz w:val="24"/>
          <w:szCs w:val="24"/>
        </w:rPr>
        <w:t xml:space="preserve">, G., Orphanides, C., Saba, G., Walsh, H., Friedland, K., White, T., Shield, G., </w:t>
      </w:r>
      <w:proofErr w:type="spellStart"/>
      <w:r>
        <w:rPr>
          <w:rFonts w:ascii="Times New Roman" w:eastAsia="Times New Roman" w:hAnsi="Times New Roman" w:cs="Times New Roman"/>
          <w:sz w:val="24"/>
          <w:szCs w:val="24"/>
        </w:rPr>
        <w:t>Gangopadhyay</w:t>
      </w:r>
      <w:proofErr w:type="spellEnd"/>
      <w:r>
        <w:rPr>
          <w:rFonts w:ascii="Times New Roman" w:eastAsia="Times New Roman" w:hAnsi="Times New Roman" w:cs="Times New Roman"/>
          <w:sz w:val="24"/>
          <w:szCs w:val="24"/>
        </w:rPr>
        <w:t>, A., Silva, A., Lyons, D., Morse, R., 2021. Technical Documentation, State of the Ecosystem 2021.</w:t>
      </w:r>
    </w:p>
    <w:p w14:paraId="00000177"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Bossier, S., Nielsen, J.R., </w:t>
      </w:r>
      <w:proofErr w:type="spellStart"/>
      <w:r>
        <w:rPr>
          <w:rFonts w:ascii="Times New Roman" w:eastAsia="Times New Roman" w:hAnsi="Times New Roman" w:cs="Times New Roman"/>
          <w:sz w:val="24"/>
          <w:szCs w:val="24"/>
        </w:rPr>
        <w:t>Almroth-Rosell</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Höglund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Bastardie</w:t>
      </w:r>
      <w:proofErr w:type="spellEnd"/>
      <w:r>
        <w:rPr>
          <w:rFonts w:ascii="Times New Roman" w:eastAsia="Times New Roman" w:hAnsi="Times New Roman" w:cs="Times New Roman"/>
          <w:sz w:val="24"/>
          <w:szCs w:val="24"/>
        </w:rPr>
        <w:t xml:space="preserve">, F., </w:t>
      </w:r>
      <w:proofErr w:type="spellStart"/>
      <w:r>
        <w:rPr>
          <w:rFonts w:ascii="Times New Roman" w:eastAsia="Times New Roman" w:hAnsi="Times New Roman" w:cs="Times New Roman"/>
          <w:sz w:val="24"/>
          <w:szCs w:val="24"/>
        </w:rPr>
        <w:t>Neuenfeldt</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Wåhlström</w:t>
      </w:r>
      <w:proofErr w:type="spellEnd"/>
      <w:r>
        <w:rPr>
          <w:rFonts w:ascii="Times New Roman" w:eastAsia="Times New Roman" w:hAnsi="Times New Roman" w:cs="Times New Roman"/>
          <w:sz w:val="24"/>
          <w:szCs w:val="24"/>
        </w:rPr>
        <w:t>, I., Christensen, A., 2021. Integrated ecosystem impacts of climate change and eutrophication on main Baltic fishery resources. Ecol. Modell. 453. https://doi.org/10.1016/j.ecolmodel.2021.109609</w:t>
      </w:r>
    </w:p>
    <w:p w14:paraId="00000178"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Bossier, S., </w:t>
      </w:r>
      <w:proofErr w:type="spellStart"/>
      <w:r>
        <w:rPr>
          <w:rFonts w:ascii="Times New Roman" w:eastAsia="Times New Roman" w:hAnsi="Times New Roman" w:cs="Times New Roman"/>
          <w:sz w:val="24"/>
          <w:szCs w:val="24"/>
        </w:rPr>
        <w:t>Palacz</w:t>
      </w:r>
      <w:proofErr w:type="spellEnd"/>
      <w:r>
        <w:rPr>
          <w:rFonts w:ascii="Times New Roman" w:eastAsia="Times New Roman" w:hAnsi="Times New Roman" w:cs="Times New Roman"/>
          <w:sz w:val="24"/>
          <w:szCs w:val="24"/>
        </w:rPr>
        <w:t xml:space="preserve">, A.P., Nielsen, J.R., Christensen, A., Hoff, A., Maar, M., </w:t>
      </w:r>
      <w:proofErr w:type="spellStart"/>
      <w:r>
        <w:rPr>
          <w:rFonts w:ascii="Times New Roman" w:eastAsia="Times New Roman" w:hAnsi="Times New Roman" w:cs="Times New Roman"/>
          <w:sz w:val="24"/>
          <w:szCs w:val="24"/>
        </w:rPr>
        <w:t>Gislason</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Bastardie</w:t>
      </w:r>
      <w:proofErr w:type="spellEnd"/>
      <w:r>
        <w:rPr>
          <w:rFonts w:ascii="Times New Roman" w:eastAsia="Times New Roman" w:hAnsi="Times New Roman" w:cs="Times New Roman"/>
          <w:sz w:val="24"/>
          <w:szCs w:val="24"/>
        </w:rPr>
        <w:t xml:space="preserve">, F., Gorton, R., Fulton, E.A., 2018. The Baltic sea Atlantis: An integrated end-to-end modelling framework evaluating ecosystem-wide effects of human-induced pressures, </w:t>
      </w:r>
      <w:proofErr w:type="spellStart"/>
      <w:r>
        <w:rPr>
          <w:rFonts w:ascii="Times New Roman" w:eastAsia="Times New Roman" w:hAnsi="Times New Roman" w:cs="Times New Roman"/>
          <w:sz w:val="24"/>
          <w:szCs w:val="24"/>
        </w:rPr>
        <w:t>PLoS</w:t>
      </w:r>
      <w:proofErr w:type="spellEnd"/>
      <w:r>
        <w:rPr>
          <w:rFonts w:ascii="Times New Roman" w:eastAsia="Times New Roman" w:hAnsi="Times New Roman" w:cs="Times New Roman"/>
          <w:sz w:val="24"/>
          <w:szCs w:val="24"/>
        </w:rPr>
        <w:t xml:space="preserve"> ONE. https://doi.org/10.1371/journal.pone.0199168</w:t>
      </w:r>
    </w:p>
    <w:p w14:paraId="00000179"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Brooks, D.A., 1985. Vernal Circulation in the Gulf of Maine. J. </w:t>
      </w:r>
      <w:proofErr w:type="spellStart"/>
      <w:r>
        <w:rPr>
          <w:rFonts w:ascii="Times New Roman" w:eastAsia="Times New Roman" w:hAnsi="Times New Roman" w:cs="Times New Roman"/>
          <w:sz w:val="24"/>
          <w:szCs w:val="24"/>
        </w:rPr>
        <w:t>Geophys</w:t>
      </w:r>
      <w:proofErr w:type="spellEnd"/>
      <w:r>
        <w:rPr>
          <w:rFonts w:ascii="Times New Roman" w:eastAsia="Times New Roman" w:hAnsi="Times New Roman" w:cs="Times New Roman"/>
          <w:sz w:val="24"/>
          <w:szCs w:val="24"/>
        </w:rPr>
        <w:t>. Res. 90, 4687–4705.</w:t>
      </w:r>
    </w:p>
    <w:p w14:paraId="0000017A"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Casey, K.S., Tess, B.B., </w:t>
      </w:r>
      <w:proofErr w:type="spellStart"/>
      <w:r>
        <w:rPr>
          <w:rFonts w:ascii="Times New Roman" w:eastAsia="Times New Roman" w:hAnsi="Times New Roman" w:cs="Times New Roman"/>
          <w:sz w:val="24"/>
          <w:szCs w:val="24"/>
        </w:rPr>
        <w:t>Cornillon</w:t>
      </w:r>
      <w:proofErr w:type="spellEnd"/>
      <w:r>
        <w:rPr>
          <w:rFonts w:ascii="Times New Roman" w:eastAsia="Times New Roman" w:hAnsi="Times New Roman" w:cs="Times New Roman"/>
          <w:sz w:val="24"/>
          <w:szCs w:val="24"/>
        </w:rPr>
        <w:t xml:space="preserve">, P., Evans, R., 2010. The Past, Present, and Future of the AVHRR Pathfinder SST Program, in: </w:t>
      </w:r>
      <w:proofErr w:type="spellStart"/>
      <w:r>
        <w:rPr>
          <w:rFonts w:ascii="Times New Roman" w:eastAsia="Times New Roman" w:hAnsi="Times New Roman" w:cs="Times New Roman"/>
          <w:sz w:val="24"/>
          <w:szCs w:val="24"/>
        </w:rPr>
        <w:t>Barale</w:t>
      </w:r>
      <w:proofErr w:type="spellEnd"/>
      <w:r>
        <w:rPr>
          <w:rFonts w:ascii="Times New Roman" w:eastAsia="Times New Roman" w:hAnsi="Times New Roman" w:cs="Times New Roman"/>
          <w:sz w:val="24"/>
          <w:szCs w:val="24"/>
        </w:rPr>
        <w:t xml:space="preserve">, V., Gower, J.F.R., </w:t>
      </w:r>
      <w:proofErr w:type="spellStart"/>
      <w:r>
        <w:rPr>
          <w:rFonts w:ascii="Times New Roman" w:eastAsia="Times New Roman" w:hAnsi="Times New Roman" w:cs="Times New Roman"/>
          <w:sz w:val="24"/>
          <w:szCs w:val="24"/>
        </w:rPr>
        <w:t>Alberotanza</w:t>
      </w:r>
      <w:proofErr w:type="spellEnd"/>
      <w:r>
        <w:rPr>
          <w:rFonts w:ascii="Times New Roman" w:eastAsia="Times New Roman" w:hAnsi="Times New Roman" w:cs="Times New Roman"/>
          <w:sz w:val="24"/>
          <w:szCs w:val="24"/>
        </w:rPr>
        <w:t xml:space="preserve">, L. (Eds.), Oceanography from Space: </w:t>
      </w:r>
      <w:proofErr w:type="spellStart"/>
      <w:r>
        <w:rPr>
          <w:rFonts w:ascii="Times New Roman" w:eastAsia="Times New Roman" w:hAnsi="Times New Roman" w:cs="Times New Roman"/>
          <w:sz w:val="24"/>
          <w:szCs w:val="24"/>
        </w:rPr>
        <w:t>Revisisted</w:t>
      </w:r>
      <w:proofErr w:type="spellEnd"/>
      <w:r>
        <w:rPr>
          <w:rFonts w:ascii="Times New Roman" w:eastAsia="Times New Roman" w:hAnsi="Times New Roman" w:cs="Times New Roman"/>
          <w:sz w:val="24"/>
          <w:szCs w:val="24"/>
        </w:rPr>
        <w:t>. Dordrecht: Springer Netherlands, pp. 273–87. https://doi.org/https://doi.org/10.1007/978-90-481-8681-5_16.</w:t>
      </w:r>
    </w:p>
    <w:p w14:paraId="0000017B"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Cheung, W.W.L., </w:t>
      </w:r>
      <w:proofErr w:type="spellStart"/>
      <w:r>
        <w:rPr>
          <w:rFonts w:ascii="Times New Roman" w:eastAsia="Times New Roman" w:hAnsi="Times New Roman" w:cs="Times New Roman"/>
          <w:sz w:val="24"/>
          <w:szCs w:val="24"/>
        </w:rPr>
        <w:t>Frölicher</w:t>
      </w:r>
      <w:proofErr w:type="spellEnd"/>
      <w:r>
        <w:rPr>
          <w:rFonts w:ascii="Times New Roman" w:eastAsia="Times New Roman" w:hAnsi="Times New Roman" w:cs="Times New Roman"/>
          <w:sz w:val="24"/>
          <w:szCs w:val="24"/>
        </w:rPr>
        <w:t xml:space="preserve">, T.L., Asch, R.G., Jones, M.C., Pinsky, M.L., </w:t>
      </w:r>
      <w:proofErr w:type="spellStart"/>
      <w:r>
        <w:rPr>
          <w:rFonts w:ascii="Times New Roman" w:eastAsia="Times New Roman" w:hAnsi="Times New Roman" w:cs="Times New Roman"/>
          <w:sz w:val="24"/>
          <w:szCs w:val="24"/>
        </w:rPr>
        <w:t>Reygondeau</w:t>
      </w:r>
      <w:proofErr w:type="spellEnd"/>
      <w:r>
        <w:rPr>
          <w:rFonts w:ascii="Times New Roman" w:eastAsia="Times New Roman" w:hAnsi="Times New Roman" w:cs="Times New Roman"/>
          <w:sz w:val="24"/>
          <w:szCs w:val="24"/>
        </w:rPr>
        <w:t xml:space="preserve">, G., Rodgers, K.B., </w:t>
      </w:r>
      <w:proofErr w:type="spellStart"/>
      <w:r>
        <w:rPr>
          <w:rFonts w:ascii="Times New Roman" w:eastAsia="Times New Roman" w:hAnsi="Times New Roman" w:cs="Times New Roman"/>
          <w:sz w:val="24"/>
          <w:szCs w:val="24"/>
        </w:rPr>
        <w:t>Rykaczewski</w:t>
      </w:r>
      <w:proofErr w:type="spellEnd"/>
      <w:r>
        <w:rPr>
          <w:rFonts w:ascii="Times New Roman" w:eastAsia="Times New Roman" w:hAnsi="Times New Roman" w:cs="Times New Roman"/>
          <w:sz w:val="24"/>
          <w:szCs w:val="24"/>
        </w:rPr>
        <w:t>, R.R., Sarmiento, J.L., Stock, C., Watson, J.R., 2016. Building confidence in projections of the responses of living marine resources to climate change. ICES J. Mar. Sci. 73, 1283–1296. https://doi.org/10.1093/icesjms/fsv250</w:t>
      </w:r>
    </w:p>
    <w:p w14:paraId="0000017C"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Chin, T., Vazquez-Cuervo, J., Armstrong, E.M., 2017. A Multi-scale High Resolution Analysis of Global Sea Surface Temperature. Remote Sens. Environ. 200, 154–169. https://doi.org/https://doi.org/10.1016/j.rse.2017.07.029</w:t>
      </w:r>
    </w:p>
    <w:p w14:paraId="0000017D"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CMEMS, 2018. GLORYS12V1 - Global Ocean Physical Reanalysis Product. E.U. Copernicus Marine Service Information.</w:t>
      </w:r>
    </w:p>
    <w:p w14:paraId="0000017E"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Drenkard</w:t>
      </w:r>
      <w:proofErr w:type="spellEnd"/>
      <w:r>
        <w:rPr>
          <w:rFonts w:ascii="Times New Roman" w:eastAsia="Times New Roman" w:hAnsi="Times New Roman" w:cs="Times New Roman"/>
          <w:sz w:val="24"/>
          <w:szCs w:val="24"/>
        </w:rPr>
        <w:t xml:space="preserve">, E.J., Stock, C., Ross, A.C., Dixon, K.W., </w:t>
      </w:r>
      <w:proofErr w:type="spellStart"/>
      <w:r>
        <w:rPr>
          <w:rFonts w:ascii="Times New Roman" w:eastAsia="Times New Roman" w:hAnsi="Times New Roman" w:cs="Times New Roman"/>
          <w:sz w:val="24"/>
          <w:szCs w:val="24"/>
        </w:rPr>
        <w:t>Adcroft</w:t>
      </w:r>
      <w:proofErr w:type="spellEnd"/>
      <w:r>
        <w:rPr>
          <w:rFonts w:ascii="Times New Roman" w:eastAsia="Times New Roman" w:hAnsi="Times New Roman" w:cs="Times New Roman"/>
          <w:sz w:val="24"/>
          <w:szCs w:val="24"/>
        </w:rPr>
        <w:t xml:space="preserve">, A., Alexander, M., Balaji, V., </w:t>
      </w:r>
      <w:proofErr w:type="spellStart"/>
      <w:r>
        <w:rPr>
          <w:rFonts w:ascii="Times New Roman" w:eastAsia="Times New Roman" w:hAnsi="Times New Roman" w:cs="Times New Roman"/>
          <w:sz w:val="24"/>
          <w:szCs w:val="24"/>
        </w:rPr>
        <w:t>Bograd</w:t>
      </w:r>
      <w:proofErr w:type="spellEnd"/>
      <w:r>
        <w:rPr>
          <w:rFonts w:ascii="Times New Roman" w:eastAsia="Times New Roman" w:hAnsi="Times New Roman" w:cs="Times New Roman"/>
          <w:sz w:val="24"/>
          <w:szCs w:val="24"/>
        </w:rPr>
        <w:t xml:space="preserve">, S.J., </w:t>
      </w:r>
      <w:proofErr w:type="spellStart"/>
      <w:r>
        <w:rPr>
          <w:rFonts w:ascii="Times New Roman" w:eastAsia="Times New Roman" w:hAnsi="Times New Roman" w:cs="Times New Roman"/>
          <w:sz w:val="24"/>
          <w:szCs w:val="24"/>
        </w:rPr>
        <w:t>Butenschön</w:t>
      </w:r>
      <w:proofErr w:type="spellEnd"/>
      <w:r>
        <w:rPr>
          <w:rFonts w:ascii="Times New Roman" w:eastAsia="Times New Roman" w:hAnsi="Times New Roman" w:cs="Times New Roman"/>
          <w:sz w:val="24"/>
          <w:szCs w:val="24"/>
        </w:rPr>
        <w:t xml:space="preserve">, M., Cheng, W., </w:t>
      </w:r>
      <w:proofErr w:type="spellStart"/>
      <w:r>
        <w:rPr>
          <w:rFonts w:ascii="Times New Roman" w:eastAsia="Times New Roman" w:hAnsi="Times New Roman" w:cs="Times New Roman"/>
          <w:sz w:val="24"/>
          <w:szCs w:val="24"/>
        </w:rPr>
        <w:t>Curchitser</w:t>
      </w:r>
      <w:proofErr w:type="spellEnd"/>
      <w:r>
        <w:rPr>
          <w:rFonts w:ascii="Times New Roman" w:eastAsia="Times New Roman" w:hAnsi="Times New Roman" w:cs="Times New Roman"/>
          <w:sz w:val="24"/>
          <w:szCs w:val="24"/>
        </w:rPr>
        <w:t xml:space="preserve">, E., Lorenzo, E. Di, </w:t>
      </w:r>
      <w:proofErr w:type="spellStart"/>
      <w:r>
        <w:rPr>
          <w:rFonts w:ascii="Times New Roman" w:eastAsia="Times New Roman" w:hAnsi="Times New Roman" w:cs="Times New Roman"/>
          <w:sz w:val="24"/>
          <w:szCs w:val="24"/>
        </w:rPr>
        <w:t>Dussin</w:t>
      </w:r>
      <w:proofErr w:type="spellEnd"/>
      <w:r>
        <w:rPr>
          <w:rFonts w:ascii="Times New Roman" w:eastAsia="Times New Roman" w:hAnsi="Times New Roman" w:cs="Times New Roman"/>
          <w:sz w:val="24"/>
          <w:szCs w:val="24"/>
        </w:rPr>
        <w:t xml:space="preserve">, R., Haynie, A.C., Harrison, M., Hermann, A., Hollowed, A., </w:t>
      </w:r>
      <w:proofErr w:type="spellStart"/>
      <w:r>
        <w:rPr>
          <w:rFonts w:ascii="Times New Roman" w:eastAsia="Times New Roman" w:hAnsi="Times New Roman" w:cs="Times New Roman"/>
          <w:sz w:val="24"/>
          <w:szCs w:val="24"/>
        </w:rPr>
        <w:t>Holsman</w:t>
      </w:r>
      <w:proofErr w:type="spellEnd"/>
      <w:r>
        <w:rPr>
          <w:rFonts w:ascii="Times New Roman" w:eastAsia="Times New Roman" w:hAnsi="Times New Roman" w:cs="Times New Roman"/>
          <w:sz w:val="24"/>
          <w:szCs w:val="24"/>
        </w:rPr>
        <w:t xml:space="preserve">, K., Holt, J., </w:t>
      </w:r>
      <w:proofErr w:type="spellStart"/>
      <w:r>
        <w:rPr>
          <w:rFonts w:ascii="Times New Roman" w:eastAsia="Times New Roman" w:hAnsi="Times New Roman" w:cs="Times New Roman"/>
          <w:sz w:val="24"/>
          <w:szCs w:val="24"/>
        </w:rPr>
        <w:t>Jacox</w:t>
      </w:r>
      <w:proofErr w:type="spellEnd"/>
      <w:r>
        <w:rPr>
          <w:rFonts w:ascii="Times New Roman" w:eastAsia="Times New Roman" w:hAnsi="Times New Roman" w:cs="Times New Roman"/>
          <w:sz w:val="24"/>
          <w:szCs w:val="24"/>
        </w:rPr>
        <w:t xml:space="preserve">, M.G., Jang, C.J., Kearney, K.A., </w:t>
      </w:r>
      <w:proofErr w:type="spellStart"/>
      <w:r>
        <w:rPr>
          <w:rFonts w:ascii="Times New Roman" w:eastAsia="Times New Roman" w:hAnsi="Times New Roman" w:cs="Times New Roman"/>
          <w:sz w:val="24"/>
          <w:szCs w:val="24"/>
        </w:rPr>
        <w:t>Muhling</w:t>
      </w:r>
      <w:proofErr w:type="spellEnd"/>
      <w:r>
        <w:rPr>
          <w:rFonts w:ascii="Times New Roman" w:eastAsia="Times New Roman" w:hAnsi="Times New Roman" w:cs="Times New Roman"/>
          <w:sz w:val="24"/>
          <w:szCs w:val="24"/>
        </w:rPr>
        <w:t xml:space="preserve">, B.A., </w:t>
      </w:r>
      <w:proofErr w:type="spellStart"/>
      <w:r>
        <w:rPr>
          <w:rFonts w:ascii="Times New Roman" w:eastAsia="Times New Roman" w:hAnsi="Times New Roman" w:cs="Times New Roman"/>
          <w:sz w:val="24"/>
          <w:szCs w:val="24"/>
        </w:rPr>
        <w:t>Buil</w:t>
      </w:r>
      <w:proofErr w:type="spellEnd"/>
      <w:r>
        <w:rPr>
          <w:rFonts w:ascii="Times New Roman" w:eastAsia="Times New Roman" w:hAnsi="Times New Roman" w:cs="Times New Roman"/>
          <w:sz w:val="24"/>
          <w:szCs w:val="24"/>
        </w:rPr>
        <w:t xml:space="preserve">, M.P., Saba, V., </w:t>
      </w:r>
      <w:proofErr w:type="spellStart"/>
      <w:r>
        <w:rPr>
          <w:rFonts w:ascii="Times New Roman" w:eastAsia="Times New Roman" w:hAnsi="Times New Roman" w:cs="Times New Roman"/>
          <w:sz w:val="24"/>
          <w:szCs w:val="24"/>
        </w:rPr>
        <w:t>Sandø</w:t>
      </w:r>
      <w:proofErr w:type="spellEnd"/>
      <w:r>
        <w:rPr>
          <w:rFonts w:ascii="Times New Roman" w:eastAsia="Times New Roman" w:hAnsi="Times New Roman" w:cs="Times New Roman"/>
          <w:sz w:val="24"/>
          <w:szCs w:val="24"/>
        </w:rPr>
        <w:t xml:space="preserve">, A.B., </w:t>
      </w:r>
      <w:proofErr w:type="spellStart"/>
      <w:r>
        <w:rPr>
          <w:rFonts w:ascii="Times New Roman" w:eastAsia="Times New Roman" w:hAnsi="Times New Roman" w:cs="Times New Roman"/>
          <w:sz w:val="24"/>
          <w:szCs w:val="24"/>
        </w:rPr>
        <w:t>Tommasi</w:t>
      </w:r>
      <w:proofErr w:type="spellEnd"/>
      <w:r>
        <w:rPr>
          <w:rFonts w:ascii="Times New Roman" w:eastAsia="Times New Roman" w:hAnsi="Times New Roman" w:cs="Times New Roman"/>
          <w:sz w:val="24"/>
          <w:szCs w:val="24"/>
        </w:rPr>
        <w:t>, D., Wang, M., 2021. Next-generation regional ocean projections for living marine resource management in a changing climate. ICES J. Mar. Sci. 78, 1969–1987. https://doi.org/10.1093/icesjms/fsab100</w:t>
      </w:r>
    </w:p>
    <w:p w14:paraId="0000017F"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ECCO Consortium, </w:t>
      </w:r>
      <w:proofErr w:type="spellStart"/>
      <w:r>
        <w:rPr>
          <w:rFonts w:ascii="Times New Roman" w:eastAsia="Times New Roman" w:hAnsi="Times New Roman" w:cs="Times New Roman"/>
          <w:sz w:val="24"/>
          <w:szCs w:val="24"/>
        </w:rPr>
        <w:t>Fukumori</w:t>
      </w:r>
      <w:proofErr w:type="spellEnd"/>
      <w:r>
        <w:rPr>
          <w:rFonts w:ascii="Times New Roman" w:eastAsia="Times New Roman" w:hAnsi="Times New Roman" w:cs="Times New Roman"/>
          <w:sz w:val="24"/>
          <w:szCs w:val="24"/>
        </w:rPr>
        <w:t xml:space="preserve">, I., Wang, O., Fenty, I., Forget, G., </w:t>
      </w:r>
      <w:proofErr w:type="spellStart"/>
      <w:r>
        <w:rPr>
          <w:rFonts w:ascii="Times New Roman" w:eastAsia="Times New Roman" w:hAnsi="Times New Roman" w:cs="Times New Roman"/>
          <w:sz w:val="24"/>
          <w:szCs w:val="24"/>
        </w:rPr>
        <w:t>Heimback</w:t>
      </w:r>
      <w:proofErr w:type="spellEnd"/>
      <w:r>
        <w:rPr>
          <w:rFonts w:ascii="Times New Roman" w:eastAsia="Times New Roman" w:hAnsi="Times New Roman" w:cs="Times New Roman"/>
          <w:sz w:val="24"/>
          <w:szCs w:val="24"/>
        </w:rPr>
        <w:t>, P., Ponte, R.M., 2015. ECCO Central Estimate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Version 4 Release 4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00000180"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Frankignoul</w:t>
      </w:r>
      <w:proofErr w:type="spellEnd"/>
      <w:r>
        <w:rPr>
          <w:rFonts w:ascii="Times New Roman" w:eastAsia="Times New Roman" w:hAnsi="Times New Roman" w:cs="Times New Roman"/>
          <w:sz w:val="24"/>
          <w:szCs w:val="24"/>
        </w:rPr>
        <w:t xml:space="preserve">, C., de </w:t>
      </w:r>
      <w:proofErr w:type="spellStart"/>
      <w:r>
        <w:rPr>
          <w:rFonts w:ascii="Times New Roman" w:eastAsia="Times New Roman" w:hAnsi="Times New Roman" w:cs="Times New Roman"/>
          <w:sz w:val="24"/>
          <w:szCs w:val="24"/>
        </w:rPr>
        <w:t>Coëtlogon</w:t>
      </w:r>
      <w:proofErr w:type="spellEnd"/>
      <w:r>
        <w:rPr>
          <w:rFonts w:ascii="Times New Roman" w:eastAsia="Times New Roman" w:hAnsi="Times New Roman" w:cs="Times New Roman"/>
          <w:sz w:val="24"/>
          <w:szCs w:val="24"/>
        </w:rPr>
        <w:t xml:space="preserve">, G., Joyce, T.M., Dong, S., 2001. Gulf Stream Variability and </w:t>
      </w:r>
      <w:r>
        <w:rPr>
          <w:rFonts w:ascii="Times New Roman" w:eastAsia="Times New Roman" w:hAnsi="Times New Roman" w:cs="Times New Roman"/>
          <w:sz w:val="24"/>
          <w:szCs w:val="24"/>
        </w:rPr>
        <w:lastRenderedPageBreak/>
        <w:t xml:space="preserve">Ocean–Atmosphere Interactions*. J. Phys.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31, 3516–3529. https://doi.org/10.1175/1520-0485(2002)031&lt;</w:t>
      </w:r>
      <w:proofErr w:type="gramStart"/>
      <w:r>
        <w:rPr>
          <w:rFonts w:ascii="Times New Roman" w:eastAsia="Times New Roman" w:hAnsi="Times New Roman" w:cs="Times New Roman"/>
          <w:sz w:val="24"/>
          <w:szCs w:val="24"/>
        </w:rPr>
        <w:t>3516:GSVAOA</w:t>
      </w:r>
      <w:proofErr w:type="gramEnd"/>
      <w:r>
        <w:rPr>
          <w:rFonts w:ascii="Times New Roman" w:eastAsia="Times New Roman" w:hAnsi="Times New Roman" w:cs="Times New Roman"/>
          <w:sz w:val="24"/>
          <w:szCs w:val="24"/>
        </w:rPr>
        <w:t>&gt;2.0.CO;2</w:t>
      </w:r>
    </w:p>
    <w:p w14:paraId="00000181"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Fulton, E.A., Link, J.S., Kaplan, I.C., </w:t>
      </w:r>
      <w:proofErr w:type="spellStart"/>
      <w:r>
        <w:rPr>
          <w:rFonts w:ascii="Times New Roman" w:eastAsia="Times New Roman" w:hAnsi="Times New Roman" w:cs="Times New Roman"/>
          <w:sz w:val="24"/>
          <w:szCs w:val="24"/>
        </w:rPr>
        <w:t>Savina-rolland</w:t>
      </w:r>
      <w:proofErr w:type="spellEnd"/>
      <w:r>
        <w:rPr>
          <w:rFonts w:ascii="Times New Roman" w:eastAsia="Times New Roman" w:hAnsi="Times New Roman" w:cs="Times New Roman"/>
          <w:sz w:val="24"/>
          <w:szCs w:val="24"/>
        </w:rPr>
        <w:t xml:space="preserve">, M., Johnson, P., Horne, P., Gorton, R., Gamble, R.J., Smith, A.D.M., Smith, D.C., 2011. Lessons in modelling and management of marine </w:t>
      </w:r>
      <w:proofErr w:type="gramStart"/>
      <w:r>
        <w:rPr>
          <w:rFonts w:ascii="Times New Roman" w:eastAsia="Times New Roman" w:hAnsi="Times New Roman" w:cs="Times New Roman"/>
          <w:sz w:val="24"/>
          <w:szCs w:val="24"/>
        </w:rPr>
        <w:t>ecosystems :</w:t>
      </w:r>
      <w:proofErr w:type="gramEnd"/>
      <w:r>
        <w:rPr>
          <w:rFonts w:ascii="Times New Roman" w:eastAsia="Times New Roman" w:hAnsi="Times New Roman" w:cs="Times New Roman"/>
          <w:sz w:val="24"/>
          <w:szCs w:val="24"/>
        </w:rPr>
        <w:t xml:space="preserve"> the Atlantis experience. Fish </w:t>
      </w:r>
      <w:proofErr w:type="spellStart"/>
      <w:r>
        <w:rPr>
          <w:rFonts w:ascii="Times New Roman" w:eastAsia="Times New Roman" w:hAnsi="Times New Roman" w:cs="Times New Roman"/>
          <w:sz w:val="24"/>
          <w:szCs w:val="24"/>
        </w:rPr>
        <w:t>Fish</w:t>
      </w:r>
      <w:proofErr w:type="spellEnd"/>
      <w:r>
        <w:rPr>
          <w:rFonts w:ascii="Times New Roman" w:eastAsia="Times New Roman" w:hAnsi="Times New Roman" w:cs="Times New Roman"/>
          <w:sz w:val="24"/>
          <w:szCs w:val="24"/>
        </w:rPr>
        <w:t>. 12, 171–188. https://doi.org/10.1111/j.1467-2979.2011.00412.x</w:t>
      </w:r>
    </w:p>
    <w:p w14:paraId="00000182"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Hansen, C., Nash, R.D.M., Drinkwater, K.F., </w:t>
      </w:r>
      <w:proofErr w:type="spellStart"/>
      <w:r>
        <w:rPr>
          <w:rFonts w:ascii="Times New Roman" w:eastAsia="Times New Roman" w:hAnsi="Times New Roman" w:cs="Times New Roman"/>
          <w:sz w:val="24"/>
          <w:szCs w:val="24"/>
        </w:rPr>
        <w:t>Hjøllo</w:t>
      </w:r>
      <w:proofErr w:type="spellEnd"/>
      <w:r>
        <w:rPr>
          <w:rFonts w:ascii="Times New Roman" w:eastAsia="Times New Roman" w:hAnsi="Times New Roman" w:cs="Times New Roman"/>
          <w:sz w:val="24"/>
          <w:szCs w:val="24"/>
        </w:rPr>
        <w:t>, S.S., 2019. Management Scenarios Under Climate Change – A Study of the Nordic and Barents Seas. Front. Mar. Sci. 6, 1–13. https://doi.org/10.3389/fmars.2019.00668</w:t>
      </w:r>
    </w:p>
    <w:p w14:paraId="00000183"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Hirata, T., Hardman-</w:t>
      </w:r>
      <w:proofErr w:type="spellStart"/>
      <w:r>
        <w:rPr>
          <w:rFonts w:ascii="Times New Roman" w:eastAsia="Times New Roman" w:hAnsi="Times New Roman" w:cs="Times New Roman"/>
          <w:sz w:val="24"/>
          <w:szCs w:val="24"/>
        </w:rPr>
        <w:t>Mountford</w:t>
      </w:r>
      <w:proofErr w:type="spellEnd"/>
      <w:r>
        <w:rPr>
          <w:rFonts w:ascii="Times New Roman" w:eastAsia="Times New Roman" w:hAnsi="Times New Roman" w:cs="Times New Roman"/>
          <w:sz w:val="24"/>
          <w:szCs w:val="24"/>
        </w:rPr>
        <w:t xml:space="preserve">, N.J., Brewin, R.J.W., Aiken, J., Barlow, R., Suzuki, K., </w:t>
      </w:r>
      <w:proofErr w:type="spellStart"/>
      <w:r>
        <w:rPr>
          <w:rFonts w:ascii="Times New Roman" w:eastAsia="Times New Roman" w:hAnsi="Times New Roman" w:cs="Times New Roman"/>
          <w:sz w:val="24"/>
          <w:szCs w:val="24"/>
        </w:rPr>
        <w:t>Isada</w:t>
      </w:r>
      <w:proofErr w:type="spellEnd"/>
      <w:r>
        <w:rPr>
          <w:rFonts w:ascii="Times New Roman" w:eastAsia="Times New Roman" w:hAnsi="Times New Roman" w:cs="Times New Roman"/>
          <w:sz w:val="24"/>
          <w:szCs w:val="24"/>
        </w:rPr>
        <w:t xml:space="preserve">, T., Howell, E., </w:t>
      </w:r>
      <w:proofErr w:type="spellStart"/>
      <w:r>
        <w:rPr>
          <w:rFonts w:ascii="Times New Roman" w:eastAsia="Times New Roman" w:hAnsi="Times New Roman" w:cs="Times New Roman"/>
          <w:sz w:val="24"/>
          <w:szCs w:val="24"/>
        </w:rPr>
        <w:t>Hashioka</w:t>
      </w:r>
      <w:proofErr w:type="spellEnd"/>
      <w:r>
        <w:rPr>
          <w:rFonts w:ascii="Times New Roman" w:eastAsia="Times New Roman" w:hAnsi="Times New Roman" w:cs="Times New Roman"/>
          <w:sz w:val="24"/>
          <w:szCs w:val="24"/>
        </w:rPr>
        <w:t>, T., Noguchi-</w:t>
      </w:r>
      <w:proofErr w:type="spellStart"/>
      <w:r>
        <w:rPr>
          <w:rFonts w:ascii="Times New Roman" w:eastAsia="Times New Roman" w:hAnsi="Times New Roman" w:cs="Times New Roman"/>
          <w:sz w:val="24"/>
          <w:szCs w:val="24"/>
        </w:rPr>
        <w:t>Aita</w:t>
      </w:r>
      <w:proofErr w:type="spellEnd"/>
      <w:r>
        <w:rPr>
          <w:rFonts w:ascii="Times New Roman" w:eastAsia="Times New Roman" w:hAnsi="Times New Roman" w:cs="Times New Roman"/>
          <w:sz w:val="24"/>
          <w:szCs w:val="24"/>
        </w:rPr>
        <w:t>, M., Yamanaka, Y., 2011. Synoptic relationships between surface Chlorophyll-</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and diagnostic pigments specific to phytoplankton functional types. </w:t>
      </w:r>
      <w:proofErr w:type="spellStart"/>
      <w:r>
        <w:rPr>
          <w:rFonts w:ascii="Times New Roman" w:eastAsia="Times New Roman" w:hAnsi="Times New Roman" w:cs="Times New Roman"/>
          <w:sz w:val="24"/>
          <w:szCs w:val="24"/>
        </w:rPr>
        <w:t>Biogeosciences</w:t>
      </w:r>
      <w:proofErr w:type="spellEnd"/>
      <w:r>
        <w:rPr>
          <w:rFonts w:ascii="Times New Roman" w:eastAsia="Times New Roman" w:hAnsi="Times New Roman" w:cs="Times New Roman"/>
          <w:sz w:val="24"/>
          <w:szCs w:val="24"/>
        </w:rPr>
        <w:t xml:space="preserve"> 8, 311–327. https://doi.org/10.5194/bg-8-311-2011</w:t>
      </w:r>
    </w:p>
    <w:p w14:paraId="00000184"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Hodgson, E.E., Kaplan, I.C., Marshall, K.N., Leonard, J., Essington, T.E., Busch, D.S., Fulton, E.A., Harvey, C.J., Hermann, A., </w:t>
      </w:r>
      <w:proofErr w:type="spellStart"/>
      <w:r>
        <w:rPr>
          <w:rFonts w:ascii="Times New Roman" w:eastAsia="Times New Roman" w:hAnsi="Times New Roman" w:cs="Times New Roman"/>
          <w:sz w:val="24"/>
          <w:szCs w:val="24"/>
        </w:rPr>
        <w:t>McElhany</w:t>
      </w:r>
      <w:proofErr w:type="spellEnd"/>
      <w:r>
        <w:rPr>
          <w:rFonts w:ascii="Times New Roman" w:eastAsia="Times New Roman" w:hAnsi="Times New Roman" w:cs="Times New Roman"/>
          <w:sz w:val="24"/>
          <w:szCs w:val="24"/>
        </w:rPr>
        <w:t>, P., 2018. Consequences of spatially variable ocean acidification in the California Current: Lower pH drives strongest declines in benthic species in southern regions while greatest economic impacts occur in northern regions. Ecol. Modell. 383, 106–117. https://doi.org/10.1016/j.ecolmodel.2018.05.018</w:t>
      </w:r>
    </w:p>
    <w:p w14:paraId="00000185"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Hyndman, R., </w:t>
      </w:r>
      <w:proofErr w:type="spellStart"/>
      <w:r>
        <w:rPr>
          <w:rFonts w:ascii="Times New Roman" w:eastAsia="Times New Roman" w:hAnsi="Times New Roman" w:cs="Times New Roman"/>
          <w:sz w:val="24"/>
          <w:szCs w:val="24"/>
        </w:rPr>
        <w:t>Khandakar</w:t>
      </w:r>
      <w:proofErr w:type="spellEnd"/>
      <w:r>
        <w:rPr>
          <w:rFonts w:ascii="Times New Roman" w:eastAsia="Times New Roman" w:hAnsi="Times New Roman" w:cs="Times New Roman"/>
          <w:sz w:val="24"/>
          <w:szCs w:val="24"/>
        </w:rPr>
        <w:t xml:space="preserve">, Y., 2008. Automatic Time Series Forecasting: The Forecast Package for R. J. Stat. </w:t>
      </w:r>
      <w:proofErr w:type="spellStart"/>
      <w:r>
        <w:rPr>
          <w:rFonts w:ascii="Times New Roman" w:eastAsia="Times New Roman" w:hAnsi="Times New Roman" w:cs="Times New Roman"/>
          <w:sz w:val="24"/>
          <w:szCs w:val="24"/>
        </w:rPr>
        <w:t>Softw</w:t>
      </w:r>
      <w:proofErr w:type="spellEnd"/>
      <w:r>
        <w:rPr>
          <w:rFonts w:ascii="Times New Roman" w:eastAsia="Times New Roman" w:hAnsi="Times New Roman" w:cs="Times New Roman"/>
          <w:sz w:val="24"/>
          <w:szCs w:val="24"/>
        </w:rPr>
        <w:t>. 26, 1–22.</w:t>
      </w:r>
    </w:p>
    <w:p w14:paraId="00000186"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Ihde</w:t>
      </w:r>
      <w:proofErr w:type="spellEnd"/>
      <w:r>
        <w:rPr>
          <w:rFonts w:ascii="Times New Roman" w:eastAsia="Times New Roman" w:hAnsi="Times New Roman" w:cs="Times New Roman"/>
          <w:sz w:val="24"/>
          <w:szCs w:val="24"/>
        </w:rPr>
        <w:t>, T.F., Townsend, H.M., 2017. Accounting for multiple stressors influencing living marine resources in a complex estuarine ecosystem using an Atlantis model. Ecol. Modell. 365, 1–9. https://doi.org/10.1016/j.ecolmodel.2017.09.010</w:t>
      </w:r>
    </w:p>
    <w:p w14:paraId="00000187"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JPL MUR </w:t>
      </w:r>
      <w:proofErr w:type="spellStart"/>
      <w:r>
        <w:rPr>
          <w:rFonts w:ascii="Times New Roman" w:eastAsia="Times New Roman" w:hAnsi="Times New Roman" w:cs="Times New Roman"/>
          <w:sz w:val="24"/>
          <w:szCs w:val="24"/>
        </w:rPr>
        <w:t>MEaSUREs</w:t>
      </w:r>
      <w:proofErr w:type="spellEnd"/>
      <w:r>
        <w:rPr>
          <w:rFonts w:ascii="Times New Roman" w:eastAsia="Times New Roman" w:hAnsi="Times New Roman" w:cs="Times New Roman"/>
          <w:sz w:val="24"/>
          <w:szCs w:val="24"/>
        </w:rPr>
        <w:t>, 2015. GHRSST Level 4 MUR Global Foundation Sea Surface Temperature Analysis (V4.1). https://doi.org/https://doi.org/10.5067/GHGMR-4FJ04</w:t>
      </w:r>
    </w:p>
    <w:p w14:paraId="00000188"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Kaplan, I.C., Hansen, C., </w:t>
      </w:r>
      <w:proofErr w:type="spellStart"/>
      <w:r>
        <w:rPr>
          <w:rFonts w:ascii="Times New Roman" w:eastAsia="Times New Roman" w:hAnsi="Times New Roman" w:cs="Times New Roman"/>
          <w:sz w:val="24"/>
          <w:szCs w:val="24"/>
        </w:rPr>
        <w:t>Morzaria</w:t>
      </w:r>
      <w:proofErr w:type="spellEnd"/>
      <w:r>
        <w:rPr>
          <w:rFonts w:ascii="Times New Roman" w:eastAsia="Times New Roman" w:hAnsi="Times New Roman" w:cs="Times New Roman"/>
          <w:sz w:val="24"/>
          <w:szCs w:val="24"/>
        </w:rPr>
        <w:t>-Luna, H.N., Girardin, R., Marshall, K.N., 2020. Ecosystem-Based Harvest Control Rules for Norwegian and US Ecosystems. Front. Mar. Sci. 7, 1–15. https://doi.org/10.3389/fmars.2020.00652</w:t>
      </w:r>
    </w:p>
    <w:p w14:paraId="00000189"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Kaplan, I.C., Marshall, K.N., 2016. Ecosystem Models for Management Applications. ICES J. Mar. Sci. 73, 1715–1724.</w:t>
      </w:r>
    </w:p>
    <w:p w14:paraId="0000018A"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Kearney, K., Stock, C., Sarmiento, J., 2013. Amplification and attenuation of increased primary production in a marine food web. Mar. Ecol. Prog. Ser. 491, 1–14. https://doi.org/10.3354/meps10484</w:t>
      </w:r>
    </w:p>
    <w:p w14:paraId="0000018B"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Kearney, K.A., Stock, C., Aydin, K., Sarmiento, J.L., 2012. Coupling planktonic ecosystem and fisheries food web models for a pelagic ecosystem: Description and validation for the subarctic Pacific. Ecol. Modell. 237–238, 43–62. https://doi.org/10.1016/j.ecolmodel.2012.04.006</w:t>
      </w:r>
    </w:p>
    <w:p w14:paraId="0000018C"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Lentz, S.J., 2008. Observations and a Model of the Mean Circulation over the Middle Atlantic Bight. J. Phys.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38, 1203–1221. https://doi.org/10.1175/2007JPO3768.1</w:t>
      </w:r>
    </w:p>
    <w:p w14:paraId="0000018D"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Link, J.S., Fulton, E.A., Gamble, R.J., 2010. The northeast US application of </w:t>
      </w:r>
      <w:proofErr w:type="gramStart"/>
      <w:r>
        <w:rPr>
          <w:rFonts w:ascii="Times New Roman" w:eastAsia="Times New Roman" w:hAnsi="Times New Roman" w:cs="Times New Roman"/>
          <w:sz w:val="24"/>
          <w:szCs w:val="24"/>
        </w:rPr>
        <w:t>ATLANTIS :</w:t>
      </w:r>
      <w:proofErr w:type="gramEnd"/>
      <w:r>
        <w:rPr>
          <w:rFonts w:ascii="Times New Roman" w:eastAsia="Times New Roman" w:hAnsi="Times New Roman" w:cs="Times New Roman"/>
          <w:sz w:val="24"/>
          <w:szCs w:val="24"/>
        </w:rPr>
        <w:t xml:space="preserve"> A full system model exploring marine ecosystem dynamics in a living marine resource management context. Prog.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87, 214–234. https://doi.org/10.1016/j.pocean.2010.09.020</w:t>
      </w:r>
    </w:p>
    <w:p w14:paraId="0000018E"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Link, J.S., Gamble, R.J., Fulton, E.A., 2011. Atlantis: Construction, Calibration, and Application of an Ecosystem Model with Ecological Interactions, Physiographic Conditions, and Flee Behavior, NOAA Tech Memo NMFS NE-218.</w:t>
      </w:r>
    </w:p>
    <w:p w14:paraId="0000018F"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Morel, A., Berthon, J.-F., 1989. Surface pigments, algal biomass profiles, and potential production of the euphotic layer: Relationships reinvestigated in view of remote-sensing applications. </w:t>
      </w:r>
      <w:proofErr w:type="spellStart"/>
      <w:r>
        <w:rPr>
          <w:rFonts w:ascii="Times New Roman" w:eastAsia="Times New Roman" w:hAnsi="Times New Roman" w:cs="Times New Roman"/>
          <w:sz w:val="24"/>
          <w:szCs w:val="24"/>
        </w:rPr>
        <w:t>Limnol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34, 1545–1562. https://doi.org/10.4319/lo.1989.34.8.1545</w:t>
      </w:r>
    </w:p>
    <w:p w14:paraId="00000190"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Moriarty, R., O’Brien, T.D., 2013. Distribution of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biomass in the global ocean. Earth Syst. Sci. Data 5, 45–55. https://doi.org/10.5194/essd-5-45-2013</w:t>
      </w:r>
    </w:p>
    <w:p w14:paraId="00000191"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Morse, R.E., Friedland, K.D., </w:t>
      </w:r>
      <w:proofErr w:type="spellStart"/>
      <w:r>
        <w:rPr>
          <w:rFonts w:ascii="Times New Roman" w:eastAsia="Times New Roman" w:hAnsi="Times New Roman" w:cs="Times New Roman"/>
          <w:sz w:val="24"/>
          <w:szCs w:val="24"/>
        </w:rPr>
        <w:t>Tommasi</w:t>
      </w:r>
      <w:proofErr w:type="spellEnd"/>
      <w:r>
        <w:rPr>
          <w:rFonts w:ascii="Times New Roman" w:eastAsia="Times New Roman" w:hAnsi="Times New Roman" w:cs="Times New Roman"/>
          <w:sz w:val="24"/>
          <w:szCs w:val="24"/>
        </w:rPr>
        <w:t>, D., Stock, C., Nye, J., 2017. Distinct zooplankton regime shift patterns across ecoregions of the U.S. Northeast continental shelf Large Marine Ecosystem. J. Mar. Syst. 165, 77–91. https://doi.org/10.1016/j.jmarsys.2016.09.011</w:t>
      </w:r>
    </w:p>
    <w:p w14:paraId="00000192"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Nilsen, I., Kolding, J., Hansen, C., Howell, D., 2020. Exploring Balanced Harvesting by Using an Atlantis Ecosystem Model for the Nordic and Barents Seas. Front. Mar. Sci. 7. </w:t>
      </w:r>
      <w:hyperlink r:id="rId22">
        <w:r>
          <w:rPr>
            <w:rFonts w:ascii="Times New Roman" w:eastAsia="Times New Roman" w:hAnsi="Times New Roman" w:cs="Times New Roman"/>
            <w:color w:val="1155CC"/>
            <w:sz w:val="24"/>
            <w:szCs w:val="24"/>
            <w:u w:val="single"/>
          </w:rPr>
          <w:t>https://doi.org/10.3389/fmars.2020.00070</w:t>
        </w:r>
      </w:hyperlink>
    </w:p>
    <w:p w14:paraId="00000193"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Arial" w:eastAsia="Arial" w:hAnsi="Arial" w:cs="Arial"/>
          <w:highlight w:val="white"/>
        </w:rPr>
        <w:t>NOAA Fisheries. 2022. Stock SMART data records. Retrieved from www.st.nmfs.noaa.gov/stocksmart. 03/02/2022.</w:t>
      </w:r>
    </w:p>
    <w:p w14:paraId="00000194"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Northeast Fisheries Science Center, 2021. </w:t>
      </w:r>
      <w:proofErr w:type="spellStart"/>
      <w:r>
        <w:rPr>
          <w:rFonts w:ascii="Times New Roman" w:eastAsia="Times New Roman" w:hAnsi="Times New Roman" w:cs="Times New Roman"/>
          <w:sz w:val="24"/>
          <w:szCs w:val="24"/>
        </w:rPr>
        <w:t>Northest</w:t>
      </w:r>
      <w:proofErr w:type="spellEnd"/>
      <w:r>
        <w:rPr>
          <w:rFonts w:ascii="Times New Roman" w:eastAsia="Times New Roman" w:hAnsi="Times New Roman" w:cs="Times New Roman"/>
          <w:sz w:val="24"/>
          <w:szCs w:val="24"/>
        </w:rPr>
        <w:t xml:space="preserve"> Atlantic Mackerel, 2021 Management Track </w:t>
      </w:r>
      <w:proofErr w:type="spellStart"/>
      <w:r>
        <w:rPr>
          <w:rFonts w:ascii="Times New Roman" w:eastAsia="Times New Roman" w:hAnsi="Times New Roman" w:cs="Times New Roman"/>
          <w:sz w:val="24"/>
          <w:szCs w:val="24"/>
        </w:rPr>
        <w:t>Assessemnt</w:t>
      </w:r>
      <w:proofErr w:type="spellEnd"/>
      <w:r>
        <w:rPr>
          <w:rFonts w:ascii="Times New Roman" w:eastAsia="Times New Roman" w:hAnsi="Times New Roman" w:cs="Times New Roman"/>
          <w:sz w:val="24"/>
          <w:szCs w:val="24"/>
        </w:rPr>
        <w:t xml:space="preserve"> Report.</w:t>
      </w:r>
    </w:p>
    <w:p w14:paraId="00000195"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Northeast Fisheries Science Center, 2018. 65th Northeast Regional Stock Assessment Workshop (65th SAW) Assessment Summary Report.</w:t>
      </w:r>
    </w:p>
    <w:p w14:paraId="00000196"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Northeast Fisheries Science Center, 2011. Northeast Regional Stock Assessment Workshop (51st SAW) Assessment Report.</w:t>
      </w:r>
    </w:p>
    <w:p w14:paraId="00000197"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Ohman</w:t>
      </w:r>
      <w:proofErr w:type="spellEnd"/>
      <w:r>
        <w:rPr>
          <w:rFonts w:ascii="Times New Roman" w:eastAsia="Times New Roman" w:hAnsi="Times New Roman" w:cs="Times New Roman"/>
          <w:sz w:val="24"/>
          <w:szCs w:val="24"/>
        </w:rPr>
        <w:t xml:space="preserve">, M.D., Runge, J.A., Durbin, E.G., Field, D.B., </w:t>
      </w:r>
      <w:proofErr w:type="spellStart"/>
      <w:r>
        <w:rPr>
          <w:rFonts w:ascii="Times New Roman" w:eastAsia="Times New Roman" w:hAnsi="Times New Roman" w:cs="Times New Roman"/>
          <w:sz w:val="24"/>
          <w:szCs w:val="24"/>
        </w:rPr>
        <w:t>Niehoff</w:t>
      </w:r>
      <w:proofErr w:type="spellEnd"/>
      <w:r>
        <w:rPr>
          <w:rFonts w:ascii="Times New Roman" w:eastAsia="Times New Roman" w:hAnsi="Times New Roman" w:cs="Times New Roman"/>
          <w:sz w:val="24"/>
          <w:szCs w:val="24"/>
        </w:rPr>
        <w:t xml:space="preserve">, B., 2002. On birth and death in the sea. </w:t>
      </w:r>
      <w:proofErr w:type="spellStart"/>
      <w:r>
        <w:rPr>
          <w:rFonts w:ascii="Times New Roman" w:eastAsia="Times New Roman" w:hAnsi="Times New Roman" w:cs="Times New Roman"/>
          <w:sz w:val="24"/>
          <w:szCs w:val="24"/>
        </w:rPr>
        <w:t>Hydrobiologia</w:t>
      </w:r>
      <w:proofErr w:type="spellEnd"/>
      <w:r>
        <w:rPr>
          <w:rFonts w:ascii="Times New Roman" w:eastAsia="Times New Roman" w:hAnsi="Times New Roman" w:cs="Times New Roman"/>
          <w:sz w:val="24"/>
          <w:szCs w:val="24"/>
        </w:rPr>
        <w:t xml:space="preserve"> 480, 55–68. https://doi.org/10.1023/A:1021228900786</w:t>
      </w:r>
    </w:p>
    <w:p w14:paraId="00000198"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Ortega-Cisneros, K., Cochrane, K.L., Fulton, E.A., Gorton, R., Popova, E., 2018. Evaluating the effects of climate change in the southern Benguela upwelling system using the Atlantis modelling framework. Fish.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27, 489–503. https://doi.org/10.1111/fog.12268</w:t>
      </w:r>
    </w:p>
    <w:p w14:paraId="00000199"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Pettigrew, N.R., Churchill, J.H., Janzen, C.D., Mangum, L.J., </w:t>
      </w:r>
      <w:proofErr w:type="spellStart"/>
      <w:r>
        <w:rPr>
          <w:rFonts w:ascii="Times New Roman" w:eastAsia="Times New Roman" w:hAnsi="Times New Roman" w:cs="Times New Roman"/>
          <w:sz w:val="24"/>
          <w:szCs w:val="24"/>
        </w:rPr>
        <w:t>Signell</w:t>
      </w:r>
      <w:proofErr w:type="spellEnd"/>
      <w:r>
        <w:rPr>
          <w:rFonts w:ascii="Times New Roman" w:eastAsia="Times New Roman" w:hAnsi="Times New Roman" w:cs="Times New Roman"/>
          <w:sz w:val="24"/>
          <w:szCs w:val="24"/>
        </w:rPr>
        <w:t xml:space="preserve">, R.P., Thomas, A.C., Townsend, D.W., </w:t>
      </w:r>
      <w:proofErr w:type="spellStart"/>
      <w:r>
        <w:rPr>
          <w:rFonts w:ascii="Times New Roman" w:eastAsia="Times New Roman" w:hAnsi="Times New Roman" w:cs="Times New Roman"/>
          <w:sz w:val="24"/>
          <w:szCs w:val="24"/>
        </w:rPr>
        <w:t>Wallinga</w:t>
      </w:r>
      <w:proofErr w:type="spellEnd"/>
      <w:r>
        <w:rPr>
          <w:rFonts w:ascii="Times New Roman" w:eastAsia="Times New Roman" w:hAnsi="Times New Roman" w:cs="Times New Roman"/>
          <w:sz w:val="24"/>
          <w:szCs w:val="24"/>
        </w:rPr>
        <w:t xml:space="preserve">, J.P., </w:t>
      </w:r>
      <w:proofErr w:type="spellStart"/>
      <w:r>
        <w:rPr>
          <w:rFonts w:ascii="Times New Roman" w:eastAsia="Times New Roman" w:hAnsi="Times New Roman" w:cs="Times New Roman"/>
          <w:sz w:val="24"/>
          <w:szCs w:val="24"/>
        </w:rPr>
        <w:t>Xue</w:t>
      </w:r>
      <w:proofErr w:type="spellEnd"/>
      <w:r>
        <w:rPr>
          <w:rFonts w:ascii="Times New Roman" w:eastAsia="Times New Roman" w:hAnsi="Times New Roman" w:cs="Times New Roman"/>
          <w:sz w:val="24"/>
          <w:szCs w:val="24"/>
        </w:rPr>
        <w:t xml:space="preserve">, H., 2005. The kinematic and hydrographic structure of the Gulf of Maine Coastal Current. Deep Sea Res. Part II Top. Stud.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52, 2369–2391. https://doi.org/10.1016/j.dsr2.2005.06.033</w:t>
      </w:r>
    </w:p>
    <w:p w14:paraId="0000019A"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Sathyendranath</w:t>
      </w:r>
      <w:proofErr w:type="spellEnd"/>
      <w:r>
        <w:rPr>
          <w:rFonts w:ascii="Times New Roman" w:eastAsia="Times New Roman" w:hAnsi="Times New Roman" w:cs="Times New Roman"/>
          <w:sz w:val="24"/>
          <w:szCs w:val="24"/>
        </w:rPr>
        <w:t xml:space="preserve">, S., Brewin, R., </w:t>
      </w:r>
      <w:proofErr w:type="spellStart"/>
      <w:r>
        <w:rPr>
          <w:rFonts w:ascii="Times New Roman" w:eastAsia="Times New Roman" w:hAnsi="Times New Roman" w:cs="Times New Roman"/>
          <w:sz w:val="24"/>
          <w:szCs w:val="24"/>
        </w:rPr>
        <w:t>Brockmann</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Brotas</w:t>
      </w:r>
      <w:proofErr w:type="spellEnd"/>
      <w:r>
        <w:rPr>
          <w:rFonts w:ascii="Times New Roman" w:eastAsia="Times New Roman" w:hAnsi="Times New Roman" w:cs="Times New Roman"/>
          <w:sz w:val="24"/>
          <w:szCs w:val="24"/>
        </w:rPr>
        <w:t xml:space="preserve">, V., </w:t>
      </w:r>
      <w:proofErr w:type="spellStart"/>
      <w:r>
        <w:rPr>
          <w:rFonts w:ascii="Times New Roman" w:eastAsia="Times New Roman" w:hAnsi="Times New Roman" w:cs="Times New Roman"/>
          <w:sz w:val="24"/>
          <w:szCs w:val="24"/>
        </w:rPr>
        <w:t>Calton</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Chuprin</w:t>
      </w:r>
      <w:proofErr w:type="spellEnd"/>
      <w:r>
        <w:rPr>
          <w:rFonts w:ascii="Times New Roman" w:eastAsia="Times New Roman" w:hAnsi="Times New Roman" w:cs="Times New Roman"/>
          <w:sz w:val="24"/>
          <w:szCs w:val="24"/>
        </w:rPr>
        <w:t xml:space="preserve">, A., Cipollini, P., Couto, A., Dingle, J., </w:t>
      </w:r>
      <w:proofErr w:type="spellStart"/>
      <w:r>
        <w:rPr>
          <w:rFonts w:ascii="Times New Roman" w:eastAsia="Times New Roman" w:hAnsi="Times New Roman" w:cs="Times New Roman"/>
          <w:sz w:val="24"/>
          <w:szCs w:val="24"/>
        </w:rPr>
        <w:t>Doerffer</w:t>
      </w:r>
      <w:proofErr w:type="spellEnd"/>
      <w:r>
        <w:rPr>
          <w:rFonts w:ascii="Times New Roman" w:eastAsia="Times New Roman" w:hAnsi="Times New Roman" w:cs="Times New Roman"/>
          <w:sz w:val="24"/>
          <w:szCs w:val="24"/>
        </w:rPr>
        <w:t xml:space="preserve">, R., Donlon, C., Dowell, M., Farman, A., Grant, M., Groom, S., Horseman, A., Jackson, T., </w:t>
      </w:r>
      <w:proofErr w:type="spellStart"/>
      <w:r>
        <w:rPr>
          <w:rFonts w:ascii="Times New Roman" w:eastAsia="Times New Roman" w:hAnsi="Times New Roman" w:cs="Times New Roman"/>
          <w:sz w:val="24"/>
          <w:szCs w:val="24"/>
        </w:rPr>
        <w:t>Krasemann</w:t>
      </w:r>
      <w:proofErr w:type="spellEnd"/>
      <w:r>
        <w:rPr>
          <w:rFonts w:ascii="Times New Roman" w:eastAsia="Times New Roman" w:hAnsi="Times New Roman" w:cs="Times New Roman"/>
          <w:sz w:val="24"/>
          <w:szCs w:val="24"/>
        </w:rPr>
        <w:t xml:space="preserve">, H., Lavender, S., Martinez-Vicente, V., </w:t>
      </w:r>
      <w:proofErr w:type="spellStart"/>
      <w:r>
        <w:rPr>
          <w:rFonts w:ascii="Times New Roman" w:eastAsia="Times New Roman" w:hAnsi="Times New Roman" w:cs="Times New Roman"/>
          <w:sz w:val="24"/>
          <w:szCs w:val="24"/>
        </w:rPr>
        <w:t>Mazeran</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Mélin</w:t>
      </w:r>
      <w:proofErr w:type="spellEnd"/>
      <w:r>
        <w:rPr>
          <w:rFonts w:ascii="Times New Roman" w:eastAsia="Times New Roman" w:hAnsi="Times New Roman" w:cs="Times New Roman"/>
          <w:sz w:val="24"/>
          <w:szCs w:val="24"/>
        </w:rPr>
        <w:t xml:space="preserve">, F., Moore, T., Müller, D., </w:t>
      </w:r>
      <w:proofErr w:type="spellStart"/>
      <w:r>
        <w:rPr>
          <w:rFonts w:ascii="Times New Roman" w:eastAsia="Times New Roman" w:hAnsi="Times New Roman" w:cs="Times New Roman"/>
          <w:sz w:val="24"/>
          <w:szCs w:val="24"/>
        </w:rPr>
        <w:t>Regner</w:t>
      </w:r>
      <w:proofErr w:type="spellEnd"/>
      <w:r>
        <w:rPr>
          <w:rFonts w:ascii="Times New Roman" w:eastAsia="Times New Roman" w:hAnsi="Times New Roman" w:cs="Times New Roman"/>
          <w:sz w:val="24"/>
          <w:szCs w:val="24"/>
        </w:rPr>
        <w:t xml:space="preserve">, P., Roy, S., Steele, C., Steinmetz, F., </w:t>
      </w:r>
      <w:r>
        <w:rPr>
          <w:rFonts w:ascii="Times New Roman" w:eastAsia="Times New Roman" w:hAnsi="Times New Roman" w:cs="Times New Roman"/>
          <w:sz w:val="24"/>
          <w:szCs w:val="24"/>
        </w:rPr>
        <w:lastRenderedPageBreak/>
        <w:t xml:space="preserve">Swinton, J., </w:t>
      </w:r>
      <w:proofErr w:type="spellStart"/>
      <w:r>
        <w:rPr>
          <w:rFonts w:ascii="Times New Roman" w:eastAsia="Times New Roman" w:hAnsi="Times New Roman" w:cs="Times New Roman"/>
          <w:sz w:val="24"/>
          <w:szCs w:val="24"/>
        </w:rPr>
        <w:t>Taberner</w:t>
      </w:r>
      <w:proofErr w:type="spellEnd"/>
      <w:r>
        <w:rPr>
          <w:rFonts w:ascii="Times New Roman" w:eastAsia="Times New Roman" w:hAnsi="Times New Roman" w:cs="Times New Roman"/>
          <w:sz w:val="24"/>
          <w:szCs w:val="24"/>
        </w:rPr>
        <w:t xml:space="preserve">, M., Thompson, A., Valente, A., </w:t>
      </w:r>
      <w:proofErr w:type="spellStart"/>
      <w:r>
        <w:rPr>
          <w:rFonts w:ascii="Times New Roman" w:eastAsia="Times New Roman" w:hAnsi="Times New Roman" w:cs="Times New Roman"/>
          <w:sz w:val="24"/>
          <w:szCs w:val="24"/>
        </w:rPr>
        <w:t>Zühlke</w:t>
      </w:r>
      <w:proofErr w:type="spellEnd"/>
      <w:r>
        <w:rPr>
          <w:rFonts w:ascii="Times New Roman" w:eastAsia="Times New Roman" w:hAnsi="Times New Roman" w:cs="Times New Roman"/>
          <w:sz w:val="24"/>
          <w:szCs w:val="24"/>
        </w:rPr>
        <w:t xml:space="preserve">, M., Brando, V., Feng, H., Feldman, G., Franz, B., </w:t>
      </w:r>
      <w:proofErr w:type="spellStart"/>
      <w:r>
        <w:rPr>
          <w:rFonts w:ascii="Times New Roman" w:eastAsia="Times New Roman" w:hAnsi="Times New Roman" w:cs="Times New Roman"/>
          <w:sz w:val="24"/>
          <w:szCs w:val="24"/>
        </w:rPr>
        <w:t>Frouin</w:t>
      </w:r>
      <w:proofErr w:type="spellEnd"/>
      <w:r>
        <w:rPr>
          <w:rFonts w:ascii="Times New Roman" w:eastAsia="Times New Roman" w:hAnsi="Times New Roman" w:cs="Times New Roman"/>
          <w:sz w:val="24"/>
          <w:szCs w:val="24"/>
        </w:rPr>
        <w:t xml:space="preserve">, R., Gould, R., Hooker, S., </w:t>
      </w:r>
      <w:proofErr w:type="spellStart"/>
      <w:r>
        <w:rPr>
          <w:rFonts w:ascii="Times New Roman" w:eastAsia="Times New Roman" w:hAnsi="Times New Roman" w:cs="Times New Roman"/>
          <w:sz w:val="24"/>
          <w:szCs w:val="24"/>
        </w:rPr>
        <w:t>Kahru</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Kratzer</w:t>
      </w:r>
      <w:proofErr w:type="spellEnd"/>
      <w:r>
        <w:rPr>
          <w:rFonts w:ascii="Times New Roman" w:eastAsia="Times New Roman" w:hAnsi="Times New Roman" w:cs="Times New Roman"/>
          <w:sz w:val="24"/>
          <w:szCs w:val="24"/>
        </w:rPr>
        <w:t xml:space="preserve">, S., Mitchell, B., Muller-Karger, F., </w:t>
      </w:r>
      <w:proofErr w:type="spellStart"/>
      <w:r>
        <w:rPr>
          <w:rFonts w:ascii="Times New Roman" w:eastAsia="Times New Roman" w:hAnsi="Times New Roman" w:cs="Times New Roman"/>
          <w:sz w:val="24"/>
          <w:szCs w:val="24"/>
        </w:rPr>
        <w:t>Sosik</w:t>
      </w:r>
      <w:proofErr w:type="spellEnd"/>
      <w:r>
        <w:rPr>
          <w:rFonts w:ascii="Times New Roman" w:eastAsia="Times New Roman" w:hAnsi="Times New Roman" w:cs="Times New Roman"/>
          <w:sz w:val="24"/>
          <w:szCs w:val="24"/>
        </w:rPr>
        <w:t xml:space="preserve">, H., Voss, K., </w:t>
      </w:r>
      <w:proofErr w:type="spellStart"/>
      <w:r>
        <w:rPr>
          <w:rFonts w:ascii="Times New Roman" w:eastAsia="Times New Roman" w:hAnsi="Times New Roman" w:cs="Times New Roman"/>
          <w:sz w:val="24"/>
          <w:szCs w:val="24"/>
        </w:rPr>
        <w:t>Werdell</w:t>
      </w:r>
      <w:proofErr w:type="spellEnd"/>
      <w:r>
        <w:rPr>
          <w:rFonts w:ascii="Times New Roman" w:eastAsia="Times New Roman" w:hAnsi="Times New Roman" w:cs="Times New Roman"/>
          <w:sz w:val="24"/>
          <w:szCs w:val="24"/>
        </w:rPr>
        <w:t>, J., Platt, T., 2019. An Ocean-</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Time Series for Use in Climate Studies: The Experience of the Ocean-</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Climate Change Initiative (OC-CCI). Sensors 19, 4285. https://doi.org/10.3390/s19194285</w:t>
      </w:r>
    </w:p>
    <w:p w14:paraId="0000019B"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Sathyendranath</w:t>
      </w:r>
      <w:proofErr w:type="spellEnd"/>
      <w:r>
        <w:rPr>
          <w:rFonts w:ascii="Times New Roman" w:eastAsia="Times New Roman" w:hAnsi="Times New Roman" w:cs="Times New Roman"/>
          <w:sz w:val="24"/>
          <w:szCs w:val="24"/>
        </w:rPr>
        <w:t xml:space="preserve">, S., Jackson, T., </w:t>
      </w:r>
      <w:proofErr w:type="spellStart"/>
      <w:r>
        <w:rPr>
          <w:rFonts w:ascii="Times New Roman" w:eastAsia="Times New Roman" w:hAnsi="Times New Roman" w:cs="Times New Roman"/>
          <w:sz w:val="24"/>
          <w:szCs w:val="24"/>
        </w:rPr>
        <w:t>Brockmann</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Brotas</w:t>
      </w:r>
      <w:proofErr w:type="spellEnd"/>
      <w:r>
        <w:rPr>
          <w:rFonts w:ascii="Times New Roman" w:eastAsia="Times New Roman" w:hAnsi="Times New Roman" w:cs="Times New Roman"/>
          <w:sz w:val="24"/>
          <w:szCs w:val="24"/>
        </w:rPr>
        <w:t xml:space="preserve">, V., </w:t>
      </w:r>
      <w:proofErr w:type="spellStart"/>
      <w:r>
        <w:rPr>
          <w:rFonts w:ascii="Times New Roman" w:eastAsia="Times New Roman" w:hAnsi="Times New Roman" w:cs="Times New Roman"/>
          <w:sz w:val="24"/>
          <w:szCs w:val="24"/>
        </w:rPr>
        <w:t>Calton</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Chuprin</w:t>
      </w:r>
      <w:proofErr w:type="spellEnd"/>
      <w:r>
        <w:rPr>
          <w:rFonts w:ascii="Times New Roman" w:eastAsia="Times New Roman" w:hAnsi="Times New Roman" w:cs="Times New Roman"/>
          <w:sz w:val="24"/>
          <w:szCs w:val="24"/>
        </w:rPr>
        <w:t xml:space="preserve">, A., Clements, O., Cipollini, P., </w:t>
      </w:r>
      <w:proofErr w:type="spellStart"/>
      <w:r>
        <w:rPr>
          <w:rFonts w:ascii="Times New Roman" w:eastAsia="Times New Roman" w:hAnsi="Times New Roman" w:cs="Times New Roman"/>
          <w:sz w:val="24"/>
          <w:szCs w:val="24"/>
        </w:rPr>
        <w:t>Danne</w:t>
      </w:r>
      <w:proofErr w:type="spellEnd"/>
      <w:r>
        <w:rPr>
          <w:rFonts w:ascii="Times New Roman" w:eastAsia="Times New Roman" w:hAnsi="Times New Roman" w:cs="Times New Roman"/>
          <w:sz w:val="24"/>
          <w:szCs w:val="24"/>
        </w:rPr>
        <w:t xml:space="preserve">, O., Dingle, J., Donlon, C., Grant, M., Groom, S., </w:t>
      </w:r>
      <w:proofErr w:type="spellStart"/>
      <w:r>
        <w:rPr>
          <w:rFonts w:ascii="Times New Roman" w:eastAsia="Times New Roman" w:hAnsi="Times New Roman" w:cs="Times New Roman"/>
          <w:sz w:val="24"/>
          <w:szCs w:val="24"/>
        </w:rPr>
        <w:t>Krasemann</w:t>
      </w:r>
      <w:proofErr w:type="spellEnd"/>
      <w:r>
        <w:rPr>
          <w:rFonts w:ascii="Times New Roman" w:eastAsia="Times New Roman" w:hAnsi="Times New Roman" w:cs="Times New Roman"/>
          <w:sz w:val="24"/>
          <w:szCs w:val="24"/>
        </w:rPr>
        <w:t xml:space="preserve">, H., Lavender, S., </w:t>
      </w:r>
      <w:proofErr w:type="spellStart"/>
      <w:r>
        <w:rPr>
          <w:rFonts w:ascii="Times New Roman" w:eastAsia="Times New Roman" w:hAnsi="Times New Roman" w:cs="Times New Roman"/>
          <w:sz w:val="24"/>
          <w:szCs w:val="24"/>
        </w:rPr>
        <w:t>Mazeran</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Mélin</w:t>
      </w:r>
      <w:proofErr w:type="spellEnd"/>
      <w:r>
        <w:rPr>
          <w:rFonts w:ascii="Times New Roman" w:eastAsia="Times New Roman" w:hAnsi="Times New Roman" w:cs="Times New Roman"/>
          <w:sz w:val="24"/>
          <w:szCs w:val="24"/>
        </w:rPr>
        <w:t xml:space="preserve">, F., Müller, D., </w:t>
      </w:r>
      <w:proofErr w:type="spellStart"/>
      <w:r>
        <w:rPr>
          <w:rFonts w:ascii="Times New Roman" w:eastAsia="Times New Roman" w:hAnsi="Times New Roman" w:cs="Times New Roman"/>
          <w:sz w:val="24"/>
          <w:szCs w:val="24"/>
        </w:rPr>
        <w:t>Regner</w:t>
      </w:r>
      <w:proofErr w:type="spellEnd"/>
      <w:r>
        <w:rPr>
          <w:rFonts w:ascii="Times New Roman" w:eastAsia="Times New Roman" w:hAnsi="Times New Roman" w:cs="Times New Roman"/>
          <w:sz w:val="24"/>
          <w:szCs w:val="24"/>
        </w:rPr>
        <w:t xml:space="preserve">, P., Steinmetz, F., Steele, C., Swinton, J., Valente, A., </w:t>
      </w:r>
      <w:proofErr w:type="spellStart"/>
      <w:r>
        <w:rPr>
          <w:rFonts w:ascii="Times New Roman" w:eastAsia="Times New Roman" w:hAnsi="Times New Roman" w:cs="Times New Roman"/>
          <w:sz w:val="24"/>
          <w:szCs w:val="24"/>
        </w:rPr>
        <w:t>Zühlke</w:t>
      </w:r>
      <w:proofErr w:type="spellEnd"/>
      <w:r>
        <w:rPr>
          <w:rFonts w:ascii="Times New Roman" w:eastAsia="Times New Roman" w:hAnsi="Times New Roman" w:cs="Times New Roman"/>
          <w:sz w:val="24"/>
          <w:szCs w:val="24"/>
        </w:rPr>
        <w:t xml:space="preserve">, M., Feldman, G., Franz, B., </w:t>
      </w:r>
      <w:proofErr w:type="spellStart"/>
      <w:r>
        <w:rPr>
          <w:rFonts w:ascii="Times New Roman" w:eastAsia="Times New Roman" w:hAnsi="Times New Roman" w:cs="Times New Roman"/>
          <w:sz w:val="24"/>
          <w:szCs w:val="24"/>
        </w:rPr>
        <w:t>Frouin</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Werdell</w:t>
      </w:r>
      <w:proofErr w:type="spellEnd"/>
      <w:r>
        <w:rPr>
          <w:rFonts w:ascii="Times New Roman" w:eastAsia="Times New Roman" w:hAnsi="Times New Roman" w:cs="Times New Roman"/>
          <w:sz w:val="24"/>
          <w:szCs w:val="24"/>
        </w:rPr>
        <w:t xml:space="preserve">, J., Platt, T., 2020. ESA Ocean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Climate Change Initiative (Ocean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cci): Global chlorophyll-a data products gridded on a sinusoidal projection, Version 4.2.</w:t>
      </w:r>
    </w:p>
    <w:p w14:paraId="0000019C"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Stock, C.A., Dunne, J.P., John, J.G., 2014. Global-scale carbon and energy flows through the marine planktonic food </w:t>
      </w:r>
      <w:proofErr w:type="gramStart"/>
      <w:r>
        <w:rPr>
          <w:rFonts w:ascii="Times New Roman" w:eastAsia="Times New Roman" w:hAnsi="Times New Roman" w:cs="Times New Roman"/>
          <w:sz w:val="24"/>
          <w:szCs w:val="24"/>
        </w:rPr>
        <w:t>web :</w:t>
      </w:r>
      <w:proofErr w:type="gramEnd"/>
      <w:r>
        <w:rPr>
          <w:rFonts w:ascii="Times New Roman" w:eastAsia="Times New Roman" w:hAnsi="Times New Roman" w:cs="Times New Roman"/>
          <w:sz w:val="24"/>
          <w:szCs w:val="24"/>
        </w:rPr>
        <w:t xml:space="preserve"> An analysis with a coupled physical – biological model. Prog.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120, 1–28. https://doi.org/10.1016/j.pocean.2013.07.001</w:t>
      </w:r>
    </w:p>
    <w:p w14:paraId="0000019D"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Turner, K.J., </w:t>
      </w:r>
      <w:proofErr w:type="spellStart"/>
      <w:r>
        <w:rPr>
          <w:rFonts w:ascii="Times New Roman" w:eastAsia="Times New Roman" w:hAnsi="Times New Roman" w:cs="Times New Roman"/>
          <w:sz w:val="24"/>
          <w:szCs w:val="24"/>
        </w:rPr>
        <w:t>Mouw</w:t>
      </w:r>
      <w:proofErr w:type="spellEnd"/>
      <w:r>
        <w:rPr>
          <w:rFonts w:ascii="Times New Roman" w:eastAsia="Times New Roman" w:hAnsi="Times New Roman" w:cs="Times New Roman"/>
          <w:sz w:val="24"/>
          <w:szCs w:val="24"/>
        </w:rPr>
        <w:t xml:space="preserve">, C.B., Hyde, K.J.W., Morse, R., </w:t>
      </w:r>
      <w:proofErr w:type="spellStart"/>
      <w:r>
        <w:rPr>
          <w:rFonts w:ascii="Times New Roman" w:eastAsia="Times New Roman" w:hAnsi="Times New Roman" w:cs="Times New Roman"/>
          <w:sz w:val="24"/>
          <w:szCs w:val="24"/>
        </w:rPr>
        <w:t>Ciochetto</w:t>
      </w:r>
      <w:proofErr w:type="spellEnd"/>
      <w:r>
        <w:rPr>
          <w:rFonts w:ascii="Times New Roman" w:eastAsia="Times New Roman" w:hAnsi="Times New Roman" w:cs="Times New Roman"/>
          <w:sz w:val="24"/>
          <w:szCs w:val="24"/>
        </w:rPr>
        <w:t>, A.B., 2021. Optimization and assessment of phytoplankton size class algorithms for ocean color data on the Northeast U.S. continental shelf. Remote Sens. Environ. 267, 112729. https://doi.org/10.1016/j.rse.2021.112729</w:t>
      </w:r>
    </w:p>
    <w:p w14:paraId="0000019E"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Wood, S.N., 2017. Generalized Additive models: An Introduction with R, 2nd ed. Chapman and Hall/CRC.</w:t>
      </w:r>
    </w:p>
    <w:p w14:paraId="0000019F"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Zhang, S., Stock, C.A., </w:t>
      </w:r>
      <w:proofErr w:type="spellStart"/>
      <w:r>
        <w:rPr>
          <w:rFonts w:ascii="Times New Roman" w:eastAsia="Times New Roman" w:hAnsi="Times New Roman" w:cs="Times New Roman"/>
          <w:sz w:val="24"/>
          <w:szCs w:val="24"/>
        </w:rPr>
        <w:t>Curchitser</w:t>
      </w:r>
      <w:proofErr w:type="spellEnd"/>
      <w:r>
        <w:rPr>
          <w:rFonts w:ascii="Times New Roman" w:eastAsia="Times New Roman" w:hAnsi="Times New Roman" w:cs="Times New Roman"/>
          <w:sz w:val="24"/>
          <w:szCs w:val="24"/>
        </w:rPr>
        <w:t xml:space="preserve">, E.N., </w:t>
      </w:r>
      <w:proofErr w:type="spellStart"/>
      <w:r>
        <w:rPr>
          <w:rFonts w:ascii="Times New Roman" w:eastAsia="Times New Roman" w:hAnsi="Times New Roman" w:cs="Times New Roman"/>
          <w:sz w:val="24"/>
          <w:szCs w:val="24"/>
        </w:rPr>
        <w:t>Dussin</w:t>
      </w:r>
      <w:proofErr w:type="spellEnd"/>
      <w:r>
        <w:rPr>
          <w:rFonts w:ascii="Times New Roman" w:eastAsia="Times New Roman" w:hAnsi="Times New Roman" w:cs="Times New Roman"/>
          <w:sz w:val="24"/>
          <w:szCs w:val="24"/>
        </w:rPr>
        <w:t xml:space="preserve">, R., 2019. A Numerical Model Analysis of the Mean and Seasonal Nitrogen Budget on the Northeast U.S. Shelf. J. </w:t>
      </w:r>
      <w:proofErr w:type="spellStart"/>
      <w:r>
        <w:rPr>
          <w:rFonts w:ascii="Times New Roman" w:eastAsia="Times New Roman" w:hAnsi="Times New Roman" w:cs="Times New Roman"/>
          <w:sz w:val="24"/>
          <w:szCs w:val="24"/>
        </w:rPr>
        <w:t>Geophys</w:t>
      </w:r>
      <w:proofErr w:type="spellEnd"/>
      <w:r>
        <w:rPr>
          <w:rFonts w:ascii="Times New Roman" w:eastAsia="Times New Roman" w:hAnsi="Times New Roman" w:cs="Times New Roman"/>
          <w:sz w:val="24"/>
          <w:szCs w:val="24"/>
        </w:rPr>
        <w:t>. Res. Ocean. 124, 2969–2991. https://doi.org/10.1029/2018JC014308</w:t>
      </w:r>
    </w:p>
    <w:p w14:paraId="000001A0" w14:textId="77777777" w:rsidR="00921C02" w:rsidRDefault="00921C02">
      <w:pPr>
        <w:spacing w:line="276" w:lineRule="auto"/>
        <w:jc w:val="both"/>
        <w:rPr>
          <w:rFonts w:ascii="Times New Roman" w:eastAsia="Times New Roman" w:hAnsi="Times New Roman" w:cs="Times New Roman"/>
          <w:b/>
          <w:sz w:val="24"/>
          <w:szCs w:val="24"/>
        </w:rPr>
      </w:pPr>
    </w:p>
    <w:p w14:paraId="000001A1" w14:textId="77777777" w:rsidR="00921C02" w:rsidRDefault="00E75778">
      <w:pPr>
        <w:rPr>
          <w:rFonts w:ascii="Times New Roman" w:eastAsia="Times New Roman" w:hAnsi="Times New Roman" w:cs="Times New Roman"/>
          <w:b/>
          <w:sz w:val="24"/>
          <w:szCs w:val="24"/>
        </w:rPr>
      </w:pPr>
      <w:r>
        <w:br w:type="page"/>
      </w:r>
    </w:p>
    <w:p w14:paraId="000001A2" w14:textId="77777777" w:rsidR="00921C02" w:rsidRDefault="00E75778">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9. Supplemental Figures</w:t>
      </w:r>
    </w:p>
    <w:p w14:paraId="000001A3" w14:textId="77777777" w:rsidR="00921C02" w:rsidRDefault="00921C02">
      <w:pPr>
        <w:rPr>
          <w:rFonts w:ascii="Times New Roman" w:eastAsia="Times New Roman" w:hAnsi="Times New Roman" w:cs="Times New Roman"/>
          <w:b/>
          <w:sz w:val="24"/>
          <w:szCs w:val="24"/>
        </w:rPr>
      </w:pPr>
    </w:p>
    <w:p w14:paraId="000001A6" w14:textId="2457608A" w:rsidR="00921C02" w:rsidRDefault="008E71F3">
      <w:pPr>
        <w:jc w:val="center"/>
        <w:rPr>
          <w:rFonts w:ascii="Times New Roman" w:eastAsia="Times New Roman" w:hAnsi="Times New Roman" w:cs="Times New Roman"/>
          <w:i/>
          <w:sz w:val="24"/>
          <w:szCs w:val="24"/>
        </w:rPr>
      </w:pPr>
      <w:r w:rsidRPr="008E71F3">
        <w:rPr>
          <w:rFonts w:ascii="Times New Roman" w:eastAsia="Times New Roman" w:hAnsi="Times New Roman" w:cs="Times New Roman"/>
          <w:i/>
          <w:noProof/>
          <w:sz w:val="24"/>
          <w:szCs w:val="24"/>
        </w:rPr>
        <w:pict w14:anchorId="1A8E7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55.55pt;height:222.1pt;mso-width-percent:0;mso-height-percent:0;mso-width-percent:0;mso-height-percent:0">
            <v:imagedata r:id="rId23" o:title="S2_COPEPOD_NEUS_Comparisons"/>
          </v:shape>
        </w:pict>
      </w:r>
    </w:p>
    <w:p w14:paraId="000001A8" w14:textId="60AA6CBA" w:rsidR="00921C02" w:rsidRDefault="00E75778" w:rsidP="00F80F4C">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S</w:t>
      </w:r>
      <w:r w:rsidR="00F80F4C">
        <w:rPr>
          <w:rFonts w:ascii="Times New Roman" w:eastAsia="Times New Roman" w:hAnsi="Times New Roman" w:cs="Times New Roman"/>
          <w:i/>
          <w:sz w:val="24"/>
          <w:szCs w:val="24"/>
        </w:rPr>
        <w:t>1</w:t>
      </w:r>
      <w:r>
        <w:rPr>
          <w:rFonts w:ascii="Times New Roman" w:eastAsia="Times New Roman" w:hAnsi="Times New Roman" w:cs="Times New Roman"/>
          <w:i/>
          <w:sz w:val="24"/>
          <w:szCs w:val="24"/>
        </w:rPr>
        <w:t xml:space="preserve">: The ratio of COPEPOD to NEUSv2 total zooplankton carbon mass. Data are aggregated by season and EPU (colors). </w:t>
      </w:r>
    </w:p>
    <w:p w14:paraId="000001A9" w14:textId="184914BF" w:rsidR="00921C02" w:rsidRDefault="008E71F3">
      <w:pPr>
        <w:jc w:val="center"/>
        <w:rPr>
          <w:rFonts w:ascii="Times New Roman" w:eastAsia="Times New Roman" w:hAnsi="Times New Roman" w:cs="Times New Roman"/>
          <w:b/>
          <w:i/>
          <w:sz w:val="24"/>
          <w:szCs w:val="24"/>
        </w:rPr>
      </w:pPr>
      <w:r w:rsidRPr="008E71F3">
        <w:rPr>
          <w:rFonts w:ascii="Times New Roman" w:eastAsia="Times New Roman" w:hAnsi="Times New Roman" w:cs="Times New Roman"/>
          <w:b/>
          <w:i/>
          <w:noProof/>
          <w:sz w:val="24"/>
          <w:szCs w:val="24"/>
        </w:rPr>
        <w:pict w14:anchorId="62CFC04F">
          <v:shape id="_x0000_i1025" type="#_x0000_t75" alt="" style="width:348.35pt;height:218.75pt;mso-width-percent:0;mso-height-percent:0;mso-width-percent:0;mso-height-percent:0">
            <v:imagedata r:id="rId24" o:title="S3_Seasonal_Distribution_Planktivores"/>
          </v:shape>
        </w:pict>
      </w:r>
    </w:p>
    <w:p w14:paraId="000001AA" w14:textId="106E2FC7" w:rsidR="00353C1C" w:rsidRDefault="00E7577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S</w:t>
      </w:r>
      <w:r w:rsidR="00F80F4C">
        <w:rPr>
          <w:rFonts w:ascii="Times New Roman" w:eastAsia="Times New Roman" w:hAnsi="Times New Roman" w:cs="Times New Roman"/>
          <w:i/>
          <w:sz w:val="24"/>
          <w:szCs w:val="24"/>
        </w:rPr>
        <w:t>2</w:t>
      </w:r>
      <w:r>
        <w:rPr>
          <w:rFonts w:ascii="Times New Roman" w:eastAsia="Times New Roman" w:hAnsi="Times New Roman" w:cs="Times New Roman"/>
          <w:i/>
          <w:sz w:val="24"/>
          <w:szCs w:val="24"/>
        </w:rPr>
        <w:t>: Summary of the predefined spatial distribution of each planktivorous fish species by EPU. These are based on the FXXX_SY parameters in Atlantis’ biology parameter file. At each time step, spatial distributions of each species are weighted towards these fixed proportions to prevent unrealistic aggregations or drifting.</w:t>
      </w:r>
    </w:p>
    <w:p w14:paraId="66E413D6" w14:textId="77777777" w:rsidR="00353C1C" w:rsidRDefault="00353C1C">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br w:type="page"/>
      </w:r>
    </w:p>
    <w:p w14:paraId="67DCD690" w14:textId="7FEB5B67" w:rsidR="00353C1C" w:rsidRPr="00F04C8A" w:rsidRDefault="00353C1C" w:rsidP="00353C1C">
      <w:pPr>
        <w:spacing w:line="276" w:lineRule="auto"/>
        <w:jc w:val="both"/>
        <w:rPr>
          <w:rFonts w:ascii="Times New Roman" w:eastAsia="Times New Roman" w:hAnsi="Times New Roman" w:cs="Times New Roman"/>
          <w:i/>
          <w:sz w:val="24"/>
          <w:szCs w:val="24"/>
        </w:rPr>
      </w:pPr>
      <w:r w:rsidRPr="00F04C8A">
        <w:rPr>
          <w:rFonts w:ascii="Times New Roman" w:eastAsia="Times New Roman" w:hAnsi="Times New Roman" w:cs="Times New Roman"/>
          <w:i/>
          <w:sz w:val="24"/>
          <w:szCs w:val="24"/>
        </w:rPr>
        <w:lastRenderedPageBreak/>
        <w:t xml:space="preserve">Table </w:t>
      </w:r>
      <w:r>
        <w:rPr>
          <w:rFonts w:ascii="Times New Roman" w:eastAsia="Times New Roman" w:hAnsi="Times New Roman" w:cs="Times New Roman"/>
          <w:i/>
          <w:sz w:val="24"/>
          <w:szCs w:val="24"/>
        </w:rPr>
        <w:t>S1</w:t>
      </w:r>
      <w:r w:rsidRPr="00F04C8A">
        <w:rPr>
          <w:rFonts w:ascii="Times New Roman" w:eastAsia="Times New Roman" w:hAnsi="Times New Roman" w:cs="Times New Roman"/>
          <w:i/>
          <w:sz w:val="24"/>
          <w:szCs w:val="24"/>
        </w:rPr>
        <w:t>: Mean of daily bias for each variables and for each NEUSv2 box and layer. Level 1 is 0-50m, level 2 is 50–120m, and level 3 is 120-300m. Phytoplankton groups (diatoms, dinoflagellates, and picophytoplankton) are only forced in the surface level and have bias units of mg N m</w:t>
      </w:r>
      <w:r w:rsidRPr="00F04C8A">
        <w:rPr>
          <w:rFonts w:ascii="Times New Roman" w:eastAsia="Times New Roman" w:hAnsi="Times New Roman" w:cs="Times New Roman"/>
          <w:i/>
          <w:sz w:val="24"/>
          <w:szCs w:val="24"/>
          <w:vertAlign w:val="superscript"/>
        </w:rPr>
        <w:t>-3</w:t>
      </w:r>
      <w:r w:rsidRPr="00F04C8A">
        <w:rPr>
          <w:rFonts w:ascii="Times New Roman" w:eastAsia="Times New Roman" w:hAnsi="Times New Roman" w:cs="Times New Roman"/>
          <w:i/>
          <w:sz w:val="24"/>
          <w:szCs w:val="24"/>
        </w:rPr>
        <w:t xml:space="preserve">. </w:t>
      </w:r>
    </w:p>
    <w:tbl>
      <w:tblPr>
        <w:tblStyle w:val="TableGrid"/>
        <w:tblW w:w="5610" w:type="pct"/>
        <w:tblInd w:w="-455" w:type="dxa"/>
        <w:tblLook w:val="04A0" w:firstRow="1" w:lastRow="0" w:firstColumn="1" w:lastColumn="0" w:noHBand="0" w:noVBand="1"/>
      </w:tblPr>
      <w:tblGrid>
        <w:gridCol w:w="547"/>
        <w:gridCol w:w="973"/>
        <w:gridCol w:w="1459"/>
        <w:gridCol w:w="1903"/>
        <w:gridCol w:w="862"/>
        <w:gridCol w:w="839"/>
        <w:gridCol w:w="839"/>
        <w:gridCol w:w="1391"/>
        <w:gridCol w:w="839"/>
        <w:gridCol w:w="839"/>
      </w:tblGrid>
      <w:tr w:rsidR="00353C1C" w:rsidRPr="009F6DD2" w14:paraId="761FAFEE" w14:textId="77777777" w:rsidTr="001546D1">
        <w:trPr>
          <w:trHeight w:val="300"/>
        </w:trPr>
        <w:tc>
          <w:tcPr>
            <w:tcW w:w="261" w:type="pct"/>
            <w:noWrap/>
            <w:hideMark/>
          </w:tcPr>
          <w:p w14:paraId="1E203A9D" w14:textId="77777777" w:rsidR="00353C1C" w:rsidRPr="009F6DD2" w:rsidRDefault="00353C1C" w:rsidP="001546D1">
            <w:pPr>
              <w:rPr>
                <w:rFonts w:ascii="Times New Roman" w:eastAsia="Times New Roman" w:hAnsi="Times New Roman" w:cs="Times New Roman"/>
                <w:sz w:val="24"/>
                <w:szCs w:val="24"/>
              </w:rPr>
            </w:pPr>
          </w:p>
        </w:tc>
        <w:tc>
          <w:tcPr>
            <w:tcW w:w="2066" w:type="pct"/>
            <w:gridSpan w:val="3"/>
            <w:noWrap/>
            <w:hideMark/>
          </w:tcPr>
          <w:p w14:paraId="55756CE1" w14:textId="77777777" w:rsidR="00353C1C" w:rsidRPr="009F6DD2" w:rsidRDefault="00353C1C" w:rsidP="001546D1">
            <w:pPr>
              <w:jc w:val="center"/>
              <w:rPr>
                <w:rFonts w:ascii="Times New Roman" w:eastAsia="Times New Roman" w:hAnsi="Times New Roman" w:cs="Times New Roman"/>
                <w:sz w:val="20"/>
                <w:szCs w:val="20"/>
              </w:rPr>
            </w:pPr>
            <w:r w:rsidRPr="009F6DD2">
              <w:rPr>
                <w:rFonts w:eastAsia="Times New Roman"/>
                <w:color w:val="000000"/>
              </w:rPr>
              <w:t>Level 1</w:t>
            </w:r>
          </w:p>
        </w:tc>
        <w:tc>
          <w:tcPr>
            <w:tcW w:w="411" w:type="pct"/>
            <w:noWrap/>
            <w:hideMark/>
          </w:tcPr>
          <w:p w14:paraId="14DED765" w14:textId="77777777" w:rsidR="00353C1C" w:rsidRPr="009F6DD2" w:rsidRDefault="00353C1C" w:rsidP="001546D1">
            <w:pPr>
              <w:jc w:val="right"/>
              <w:rPr>
                <w:rFonts w:eastAsia="Times New Roman"/>
                <w:color w:val="000000"/>
              </w:rPr>
            </w:pPr>
            <w:r w:rsidRPr="009F6DD2">
              <w:rPr>
                <w:rFonts w:eastAsia="Times New Roman"/>
                <w:color w:val="000000"/>
              </w:rPr>
              <w:t>Level 1</w:t>
            </w:r>
          </w:p>
        </w:tc>
        <w:tc>
          <w:tcPr>
            <w:tcW w:w="400" w:type="pct"/>
            <w:noWrap/>
            <w:hideMark/>
          </w:tcPr>
          <w:p w14:paraId="43FA077F" w14:textId="77777777" w:rsidR="00353C1C" w:rsidRPr="009F6DD2" w:rsidRDefault="00353C1C" w:rsidP="001546D1">
            <w:pPr>
              <w:jc w:val="right"/>
              <w:rPr>
                <w:rFonts w:eastAsia="Times New Roman"/>
                <w:color w:val="000000"/>
              </w:rPr>
            </w:pPr>
            <w:r w:rsidRPr="009F6DD2">
              <w:rPr>
                <w:rFonts w:eastAsia="Times New Roman"/>
                <w:color w:val="000000"/>
              </w:rPr>
              <w:t>Level 2</w:t>
            </w:r>
          </w:p>
        </w:tc>
        <w:tc>
          <w:tcPr>
            <w:tcW w:w="400" w:type="pct"/>
            <w:noWrap/>
            <w:hideMark/>
          </w:tcPr>
          <w:p w14:paraId="69FE69C0" w14:textId="77777777" w:rsidR="00353C1C" w:rsidRPr="009F6DD2" w:rsidRDefault="00353C1C" w:rsidP="001546D1">
            <w:pPr>
              <w:jc w:val="right"/>
              <w:rPr>
                <w:rFonts w:eastAsia="Times New Roman"/>
                <w:color w:val="000000"/>
              </w:rPr>
            </w:pPr>
            <w:r w:rsidRPr="009F6DD2">
              <w:rPr>
                <w:rFonts w:eastAsia="Times New Roman"/>
                <w:color w:val="000000"/>
              </w:rPr>
              <w:t>Level 3</w:t>
            </w:r>
          </w:p>
        </w:tc>
        <w:tc>
          <w:tcPr>
            <w:tcW w:w="663" w:type="pct"/>
            <w:noWrap/>
            <w:hideMark/>
          </w:tcPr>
          <w:p w14:paraId="602BEA0D" w14:textId="77777777" w:rsidR="00353C1C" w:rsidRPr="009F6DD2" w:rsidRDefault="00353C1C" w:rsidP="001546D1">
            <w:pPr>
              <w:jc w:val="right"/>
              <w:rPr>
                <w:rFonts w:eastAsia="Times New Roman"/>
                <w:color w:val="000000"/>
              </w:rPr>
            </w:pPr>
            <w:r w:rsidRPr="009F6DD2">
              <w:rPr>
                <w:rFonts w:eastAsia="Times New Roman"/>
                <w:color w:val="000000"/>
              </w:rPr>
              <w:t>Level 1</w:t>
            </w:r>
          </w:p>
        </w:tc>
        <w:tc>
          <w:tcPr>
            <w:tcW w:w="400" w:type="pct"/>
            <w:noWrap/>
            <w:hideMark/>
          </w:tcPr>
          <w:p w14:paraId="0FBEE5DE" w14:textId="77777777" w:rsidR="00353C1C" w:rsidRPr="009F6DD2" w:rsidRDefault="00353C1C" w:rsidP="001546D1">
            <w:pPr>
              <w:jc w:val="right"/>
              <w:rPr>
                <w:rFonts w:eastAsia="Times New Roman"/>
                <w:color w:val="000000"/>
              </w:rPr>
            </w:pPr>
            <w:r w:rsidRPr="009F6DD2">
              <w:rPr>
                <w:rFonts w:eastAsia="Times New Roman"/>
                <w:color w:val="000000"/>
              </w:rPr>
              <w:t>Level 2</w:t>
            </w:r>
          </w:p>
        </w:tc>
        <w:tc>
          <w:tcPr>
            <w:tcW w:w="400" w:type="pct"/>
            <w:noWrap/>
            <w:hideMark/>
          </w:tcPr>
          <w:p w14:paraId="298533C4" w14:textId="77777777" w:rsidR="00353C1C" w:rsidRPr="009F6DD2" w:rsidRDefault="00353C1C" w:rsidP="001546D1">
            <w:pPr>
              <w:jc w:val="right"/>
              <w:rPr>
                <w:rFonts w:eastAsia="Times New Roman"/>
                <w:color w:val="000000"/>
              </w:rPr>
            </w:pPr>
            <w:r w:rsidRPr="009F6DD2">
              <w:rPr>
                <w:rFonts w:eastAsia="Times New Roman"/>
                <w:color w:val="000000"/>
              </w:rPr>
              <w:t>Level 3</w:t>
            </w:r>
          </w:p>
        </w:tc>
      </w:tr>
      <w:tr w:rsidR="00353C1C" w:rsidRPr="009F6DD2" w14:paraId="4BD0C5A3" w14:textId="77777777" w:rsidTr="001546D1">
        <w:trPr>
          <w:trHeight w:val="300"/>
        </w:trPr>
        <w:tc>
          <w:tcPr>
            <w:tcW w:w="261" w:type="pct"/>
            <w:noWrap/>
            <w:hideMark/>
          </w:tcPr>
          <w:p w14:paraId="38AD3379" w14:textId="77777777" w:rsidR="00353C1C" w:rsidRPr="009F6DD2" w:rsidRDefault="00353C1C" w:rsidP="001546D1">
            <w:pPr>
              <w:jc w:val="right"/>
              <w:rPr>
                <w:rFonts w:eastAsia="Times New Roman"/>
                <w:color w:val="000000"/>
              </w:rPr>
            </w:pPr>
            <w:r w:rsidRPr="009F6DD2">
              <w:rPr>
                <w:rFonts w:eastAsia="Times New Roman"/>
                <w:color w:val="000000"/>
              </w:rPr>
              <w:t>Box</w:t>
            </w:r>
          </w:p>
        </w:tc>
        <w:tc>
          <w:tcPr>
            <w:tcW w:w="464" w:type="pct"/>
            <w:noWrap/>
            <w:hideMark/>
          </w:tcPr>
          <w:p w14:paraId="679C8617" w14:textId="77777777" w:rsidR="00353C1C" w:rsidRPr="009F6DD2" w:rsidRDefault="00353C1C" w:rsidP="001546D1">
            <w:pPr>
              <w:jc w:val="right"/>
              <w:rPr>
                <w:rFonts w:eastAsia="Times New Roman"/>
                <w:color w:val="000000"/>
              </w:rPr>
            </w:pPr>
            <w:r w:rsidRPr="009F6DD2">
              <w:rPr>
                <w:rFonts w:eastAsia="Times New Roman"/>
                <w:color w:val="000000"/>
              </w:rPr>
              <w:t>Diatom</w:t>
            </w:r>
          </w:p>
        </w:tc>
        <w:tc>
          <w:tcPr>
            <w:tcW w:w="695" w:type="pct"/>
            <w:noWrap/>
            <w:hideMark/>
          </w:tcPr>
          <w:p w14:paraId="7AD11816" w14:textId="77777777" w:rsidR="00353C1C" w:rsidRPr="009F6DD2" w:rsidRDefault="00353C1C" w:rsidP="001546D1">
            <w:pPr>
              <w:jc w:val="right"/>
              <w:rPr>
                <w:rFonts w:eastAsia="Times New Roman"/>
                <w:color w:val="000000"/>
              </w:rPr>
            </w:pPr>
            <w:r w:rsidRPr="009F6DD2">
              <w:rPr>
                <w:rFonts w:eastAsia="Times New Roman"/>
                <w:color w:val="000000"/>
              </w:rPr>
              <w:t>Dinoflagellate</w:t>
            </w:r>
          </w:p>
        </w:tc>
        <w:tc>
          <w:tcPr>
            <w:tcW w:w="907" w:type="pct"/>
            <w:noWrap/>
            <w:hideMark/>
          </w:tcPr>
          <w:p w14:paraId="42960E3C" w14:textId="77777777" w:rsidR="00353C1C" w:rsidRPr="009F6DD2" w:rsidRDefault="00353C1C" w:rsidP="001546D1">
            <w:pPr>
              <w:jc w:val="right"/>
              <w:rPr>
                <w:rFonts w:eastAsia="Times New Roman"/>
                <w:color w:val="000000"/>
              </w:rPr>
            </w:pPr>
            <w:r w:rsidRPr="009F6DD2">
              <w:rPr>
                <w:rFonts w:eastAsia="Times New Roman"/>
                <w:color w:val="000000"/>
              </w:rPr>
              <w:t>Picophytoplankton</w:t>
            </w:r>
          </w:p>
        </w:tc>
        <w:tc>
          <w:tcPr>
            <w:tcW w:w="1211" w:type="pct"/>
            <w:gridSpan w:val="3"/>
            <w:noWrap/>
            <w:hideMark/>
          </w:tcPr>
          <w:p w14:paraId="11ACF296" w14:textId="77777777" w:rsidR="00353C1C" w:rsidRPr="009F6DD2" w:rsidRDefault="00353C1C" w:rsidP="001546D1">
            <w:pPr>
              <w:jc w:val="center"/>
              <w:rPr>
                <w:rFonts w:ascii="Times New Roman" w:eastAsia="Times New Roman" w:hAnsi="Times New Roman" w:cs="Times New Roman"/>
                <w:sz w:val="20"/>
                <w:szCs w:val="20"/>
              </w:rPr>
            </w:pPr>
            <w:r w:rsidRPr="009F6DD2">
              <w:rPr>
                <w:rFonts w:eastAsia="Times New Roman"/>
                <w:color w:val="000000"/>
              </w:rPr>
              <w:t>Salinity</w:t>
            </w:r>
            <w:r>
              <w:rPr>
                <w:rFonts w:eastAsia="Times New Roman"/>
                <w:color w:val="000000"/>
              </w:rPr>
              <w:t xml:space="preserve"> (PSU)</w:t>
            </w:r>
          </w:p>
        </w:tc>
        <w:tc>
          <w:tcPr>
            <w:tcW w:w="1463" w:type="pct"/>
            <w:gridSpan w:val="3"/>
            <w:noWrap/>
            <w:hideMark/>
          </w:tcPr>
          <w:p w14:paraId="32E30F5A" w14:textId="77777777" w:rsidR="00353C1C" w:rsidRPr="00F04C8A" w:rsidRDefault="00353C1C" w:rsidP="001546D1">
            <w:pPr>
              <w:jc w:val="center"/>
              <w:rPr>
                <w:rFonts w:ascii="Times New Roman" w:eastAsia="Times New Roman" w:hAnsi="Times New Roman" w:cs="Times New Roman"/>
                <w:sz w:val="20"/>
                <w:szCs w:val="20"/>
              </w:rPr>
            </w:pPr>
            <w:r w:rsidRPr="009F6DD2">
              <w:rPr>
                <w:rFonts w:eastAsia="Times New Roman"/>
                <w:color w:val="000000"/>
              </w:rPr>
              <w:t>Temperature</w:t>
            </w:r>
            <w:r>
              <w:rPr>
                <w:rFonts w:eastAsia="Times New Roman"/>
                <w:color w:val="000000"/>
              </w:rPr>
              <w:t xml:space="preserve"> (</w:t>
            </w:r>
            <w:proofErr w:type="spellStart"/>
            <w:r>
              <w:rPr>
                <w:rFonts w:eastAsia="Times New Roman"/>
                <w:color w:val="000000"/>
                <w:vertAlign w:val="superscript"/>
              </w:rPr>
              <w:t>o</w:t>
            </w:r>
            <w:r>
              <w:rPr>
                <w:rFonts w:eastAsia="Times New Roman"/>
                <w:color w:val="000000"/>
              </w:rPr>
              <w:t>C</w:t>
            </w:r>
            <w:proofErr w:type="spellEnd"/>
            <w:r>
              <w:rPr>
                <w:rFonts w:eastAsia="Times New Roman"/>
                <w:color w:val="000000"/>
              </w:rPr>
              <w:t>)</w:t>
            </w:r>
          </w:p>
        </w:tc>
      </w:tr>
      <w:tr w:rsidR="00353C1C" w:rsidRPr="009F6DD2" w14:paraId="353F3B9E" w14:textId="77777777" w:rsidTr="001546D1">
        <w:trPr>
          <w:trHeight w:val="300"/>
        </w:trPr>
        <w:tc>
          <w:tcPr>
            <w:tcW w:w="261" w:type="pct"/>
            <w:noWrap/>
            <w:hideMark/>
          </w:tcPr>
          <w:p w14:paraId="233AE52B" w14:textId="77777777" w:rsidR="00353C1C" w:rsidRPr="009F6DD2" w:rsidRDefault="00353C1C" w:rsidP="001546D1">
            <w:pPr>
              <w:jc w:val="right"/>
              <w:rPr>
                <w:rFonts w:eastAsia="Times New Roman"/>
                <w:color w:val="000000"/>
              </w:rPr>
            </w:pPr>
            <w:r w:rsidRPr="009F6DD2">
              <w:rPr>
                <w:rFonts w:eastAsia="Times New Roman"/>
                <w:color w:val="000000"/>
              </w:rPr>
              <w:t>1</w:t>
            </w:r>
          </w:p>
        </w:tc>
        <w:tc>
          <w:tcPr>
            <w:tcW w:w="464" w:type="pct"/>
            <w:noWrap/>
            <w:hideMark/>
          </w:tcPr>
          <w:p w14:paraId="25766C21" w14:textId="77777777" w:rsidR="00353C1C" w:rsidRPr="009F6DD2" w:rsidRDefault="00353C1C" w:rsidP="001546D1">
            <w:pPr>
              <w:jc w:val="right"/>
              <w:rPr>
                <w:rFonts w:eastAsia="Times New Roman"/>
                <w:color w:val="000000"/>
              </w:rPr>
            </w:pPr>
            <w:r w:rsidRPr="009F6DD2">
              <w:rPr>
                <w:rFonts w:eastAsia="Times New Roman"/>
                <w:color w:val="000000"/>
              </w:rPr>
              <w:t>0.27</w:t>
            </w:r>
          </w:p>
        </w:tc>
        <w:tc>
          <w:tcPr>
            <w:tcW w:w="695" w:type="pct"/>
            <w:noWrap/>
            <w:hideMark/>
          </w:tcPr>
          <w:p w14:paraId="4B1EE8BB" w14:textId="77777777" w:rsidR="00353C1C" w:rsidRPr="009F6DD2" w:rsidRDefault="00353C1C" w:rsidP="001546D1">
            <w:pPr>
              <w:jc w:val="right"/>
              <w:rPr>
                <w:rFonts w:eastAsia="Times New Roman"/>
                <w:color w:val="000000"/>
              </w:rPr>
            </w:pPr>
            <w:r w:rsidRPr="009F6DD2">
              <w:rPr>
                <w:rFonts w:eastAsia="Times New Roman"/>
                <w:color w:val="000000"/>
              </w:rPr>
              <w:t>0.05</w:t>
            </w:r>
          </w:p>
        </w:tc>
        <w:tc>
          <w:tcPr>
            <w:tcW w:w="907" w:type="pct"/>
            <w:noWrap/>
            <w:hideMark/>
          </w:tcPr>
          <w:p w14:paraId="7BD3375B" w14:textId="77777777" w:rsidR="00353C1C" w:rsidRPr="009F6DD2" w:rsidRDefault="00353C1C" w:rsidP="001546D1">
            <w:pPr>
              <w:jc w:val="right"/>
              <w:rPr>
                <w:rFonts w:eastAsia="Times New Roman"/>
                <w:color w:val="000000"/>
              </w:rPr>
            </w:pPr>
            <w:r w:rsidRPr="009F6DD2">
              <w:rPr>
                <w:rFonts w:eastAsia="Times New Roman"/>
                <w:color w:val="000000"/>
              </w:rPr>
              <w:t>0.07</w:t>
            </w:r>
          </w:p>
        </w:tc>
        <w:tc>
          <w:tcPr>
            <w:tcW w:w="411" w:type="pct"/>
            <w:noWrap/>
            <w:hideMark/>
          </w:tcPr>
          <w:p w14:paraId="70FF8DB3"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16EBFEBF"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76989C75"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57B721C0" w14:textId="77777777" w:rsidR="00353C1C" w:rsidRPr="009F6DD2" w:rsidRDefault="00353C1C" w:rsidP="001546D1">
            <w:pPr>
              <w:jc w:val="right"/>
              <w:rPr>
                <w:rFonts w:eastAsia="Times New Roman"/>
                <w:color w:val="000000"/>
              </w:rPr>
            </w:pPr>
            <w:r w:rsidRPr="009F6DD2">
              <w:rPr>
                <w:rFonts w:eastAsia="Times New Roman"/>
                <w:color w:val="000000"/>
              </w:rPr>
              <w:t>-0.06</w:t>
            </w:r>
          </w:p>
        </w:tc>
        <w:tc>
          <w:tcPr>
            <w:tcW w:w="400" w:type="pct"/>
            <w:noWrap/>
            <w:hideMark/>
          </w:tcPr>
          <w:p w14:paraId="2796964C"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5710A964"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4594F4C5" w14:textId="77777777" w:rsidTr="001546D1">
        <w:trPr>
          <w:trHeight w:val="300"/>
        </w:trPr>
        <w:tc>
          <w:tcPr>
            <w:tcW w:w="261" w:type="pct"/>
            <w:noWrap/>
            <w:hideMark/>
          </w:tcPr>
          <w:p w14:paraId="55DEF184" w14:textId="77777777" w:rsidR="00353C1C" w:rsidRPr="009F6DD2" w:rsidRDefault="00353C1C" w:rsidP="001546D1">
            <w:pPr>
              <w:jc w:val="right"/>
              <w:rPr>
                <w:rFonts w:eastAsia="Times New Roman"/>
                <w:color w:val="000000"/>
              </w:rPr>
            </w:pPr>
            <w:r w:rsidRPr="009F6DD2">
              <w:rPr>
                <w:rFonts w:eastAsia="Times New Roman"/>
                <w:color w:val="000000"/>
              </w:rPr>
              <w:t>2</w:t>
            </w:r>
          </w:p>
        </w:tc>
        <w:tc>
          <w:tcPr>
            <w:tcW w:w="464" w:type="pct"/>
            <w:noWrap/>
            <w:hideMark/>
          </w:tcPr>
          <w:p w14:paraId="64E43BFA" w14:textId="77777777" w:rsidR="00353C1C" w:rsidRPr="009F6DD2" w:rsidRDefault="00353C1C" w:rsidP="001546D1">
            <w:pPr>
              <w:jc w:val="right"/>
              <w:rPr>
                <w:rFonts w:eastAsia="Times New Roman"/>
                <w:color w:val="000000"/>
              </w:rPr>
            </w:pPr>
            <w:r w:rsidRPr="009F6DD2">
              <w:rPr>
                <w:rFonts w:eastAsia="Times New Roman"/>
                <w:color w:val="000000"/>
              </w:rPr>
              <w:t>0.06</w:t>
            </w:r>
          </w:p>
        </w:tc>
        <w:tc>
          <w:tcPr>
            <w:tcW w:w="695" w:type="pct"/>
            <w:noWrap/>
            <w:hideMark/>
          </w:tcPr>
          <w:p w14:paraId="22DDDCA9"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907" w:type="pct"/>
            <w:noWrap/>
            <w:hideMark/>
          </w:tcPr>
          <w:p w14:paraId="3466F605" w14:textId="77777777" w:rsidR="00353C1C" w:rsidRPr="009F6DD2" w:rsidRDefault="00353C1C" w:rsidP="001546D1">
            <w:pPr>
              <w:jc w:val="right"/>
              <w:rPr>
                <w:rFonts w:eastAsia="Times New Roman"/>
                <w:color w:val="000000"/>
              </w:rPr>
            </w:pPr>
            <w:r w:rsidRPr="009F6DD2">
              <w:rPr>
                <w:rFonts w:eastAsia="Times New Roman"/>
                <w:color w:val="000000"/>
              </w:rPr>
              <w:t>0.04</w:t>
            </w:r>
          </w:p>
        </w:tc>
        <w:tc>
          <w:tcPr>
            <w:tcW w:w="411" w:type="pct"/>
            <w:noWrap/>
            <w:hideMark/>
          </w:tcPr>
          <w:p w14:paraId="6CF8E140" w14:textId="77777777" w:rsidR="00353C1C" w:rsidRPr="009F6DD2" w:rsidRDefault="00353C1C" w:rsidP="001546D1">
            <w:pPr>
              <w:jc w:val="right"/>
              <w:rPr>
                <w:rFonts w:eastAsia="Times New Roman"/>
                <w:color w:val="000000"/>
              </w:rPr>
            </w:pPr>
            <w:r w:rsidRPr="009F6DD2">
              <w:rPr>
                <w:rFonts w:eastAsia="Times New Roman"/>
                <w:color w:val="000000"/>
              </w:rPr>
              <w:t>-0.02</w:t>
            </w:r>
          </w:p>
        </w:tc>
        <w:tc>
          <w:tcPr>
            <w:tcW w:w="400" w:type="pct"/>
            <w:noWrap/>
            <w:hideMark/>
          </w:tcPr>
          <w:p w14:paraId="22E64060"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76405A8B"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1DDE8521" w14:textId="77777777" w:rsidR="00353C1C" w:rsidRPr="009F6DD2" w:rsidRDefault="00353C1C" w:rsidP="001546D1">
            <w:pPr>
              <w:jc w:val="right"/>
              <w:rPr>
                <w:rFonts w:eastAsia="Times New Roman"/>
                <w:color w:val="000000"/>
              </w:rPr>
            </w:pPr>
            <w:r w:rsidRPr="009F6DD2">
              <w:rPr>
                <w:rFonts w:eastAsia="Times New Roman"/>
                <w:color w:val="000000"/>
              </w:rPr>
              <w:t>-0.06</w:t>
            </w:r>
          </w:p>
        </w:tc>
        <w:tc>
          <w:tcPr>
            <w:tcW w:w="400" w:type="pct"/>
            <w:noWrap/>
            <w:hideMark/>
          </w:tcPr>
          <w:p w14:paraId="7CA5F590"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05CA8675"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152BDF49" w14:textId="77777777" w:rsidTr="001546D1">
        <w:trPr>
          <w:trHeight w:val="300"/>
        </w:trPr>
        <w:tc>
          <w:tcPr>
            <w:tcW w:w="261" w:type="pct"/>
            <w:noWrap/>
            <w:hideMark/>
          </w:tcPr>
          <w:p w14:paraId="7E7F013B" w14:textId="77777777" w:rsidR="00353C1C" w:rsidRPr="009F6DD2" w:rsidRDefault="00353C1C" w:rsidP="001546D1">
            <w:pPr>
              <w:jc w:val="right"/>
              <w:rPr>
                <w:rFonts w:eastAsia="Times New Roman"/>
                <w:color w:val="000000"/>
              </w:rPr>
            </w:pPr>
            <w:r w:rsidRPr="009F6DD2">
              <w:rPr>
                <w:rFonts w:eastAsia="Times New Roman"/>
                <w:color w:val="000000"/>
              </w:rPr>
              <w:t>3</w:t>
            </w:r>
          </w:p>
        </w:tc>
        <w:tc>
          <w:tcPr>
            <w:tcW w:w="464" w:type="pct"/>
            <w:noWrap/>
            <w:hideMark/>
          </w:tcPr>
          <w:p w14:paraId="695F2234" w14:textId="77777777" w:rsidR="00353C1C" w:rsidRPr="009F6DD2" w:rsidRDefault="00353C1C" w:rsidP="001546D1">
            <w:pPr>
              <w:jc w:val="right"/>
              <w:rPr>
                <w:rFonts w:eastAsia="Times New Roman"/>
                <w:color w:val="000000"/>
              </w:rPr>
            </w:pPr>
            <w:r w:rsidRPr="009F6DD2">
              <w:rPr>
                <w:rFonts w:eastAsia="Times New Roman"/>
                <w:color w:val="000000"/>
              </w:rPr>
              <w:t>0.02</w:t>
            </w:r>
          </w:p>
        </w:tc>
        <w:tc>
          <w:tcPr>
            <w:tcW w:w="695" w:type="pct"/>
            <w:noWrap/>
            <w:hideMark/>
          </w:tcPr>
          <w:p w14:paraId="01B002C8"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907" w:type="pct"/>
            <w:noWrap/>
            <w:hideMark/>
          </w:tcPr>
          <w:p w14:paraId="5867569F" w14:textId="77777777" w:rsidR="00353C1C" w:rsidRPr="009F6DD2" w:rsidRDefault="00353C1C" w:rsidP="001546D1">
            <w:pPr>
              <w:jc w:val="right"/>
              <w:rPr>
                <w:rFonts w:eastAsia="Times New Roman"/>
                <w:color w:val="000000"/>
              </w:rPr>
            </w:pPr>
            <w:r w:rsidRPr="009F6DD2">
              <w:rPr>
                <w:rFonts w:eastAsia="Times New Roman"/>
                <w:color w:val="000000"/>
              </w:rPr>
              <w:t>0.03</w:t>
            </w:r>
          </w:p>
        </w:tc>
        <w:tc>
          <w:tcPr>
            <w:tcW w:w="411" w:type="pct"/>
            <w:noWrap/>
            <w:hideMark/>
          </w:tcPr>
          <w:p w14:paraId="0F72F2CD" w14:textId="77777777" w:rsidR="00353C1C" w:rsidRPr="009F6DD2" w:rsidRDefault="00353C1C" w:rsidP="001546D1">
            <w:pPr>
              <w:jc w:val="right"/>
              <w:rPr>
                <w:rFonts w:eastAsia="Times New Roman"/>
                <w:color w:val="000000"/>
              </w:rPr>
            </w:pPr>
            <w:r w:rsidRPr="009F6DD2">
              <w:rPr>
                <w:rFonts w:eastAsia="Times New Roman"/>
                <w:color w:val="000000"/>
              </w:rPr>
              <w:t>-0.02</w:t>
            </w:r>
          </w:p>
        </w:tc>
        <w:tc>
          <w:tcPr>
            <w:tcW w:w="400" w:type="pct"/>
            <w:noWrap/>
            <w:hideMark/>
          </w:tcPr>
          <w:p w14:paraId="47D94F34"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76C06896"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663" w:type="pct"/>
            <w:noWrap/>
            <w:hideMark/>
          </w:tcPr>
          <w:p w14:paraId="4E793582" w14:textId="77777777" w:rsidR="00353C1C" w:rsidRPr="009F6DD2" w:rsidRDefault="00353C1C" w:rsidP="001546D1">
            <w:pPr>
              <w:jc w:val="right"/>
              <w:rPr>
                <w:rFonts w:eastAsia="Times New Roman"/>
                <w:color w:val="000000"/>
              </w:rPr>
            </w:pPr>
            <w:r w:rsidRPr="009F6DD2">
              <w:rPr>
                <w:rFonts w:eastAsia="Times New Roman"/>
                <w:color w:val="000000"/>
              </w:rPr>
              <w:t>-0.06</w:t>
            </w:r>
          </w:p>
        </w:tc>
        <w:tc>
          <w:tcPr>
            <w:tcW w:w="400" w:type="pct"/>
            <w:noWrap/>
            <w:hideMark/>
          </w:tcPr>
          <w:p w14:paraId="1B068F2D" w14:textId="77777777" w:rsidR="00353C1C" w:rsidRPr="009F6DD2" w:rsidRDefault="00353C1C" w:rsidP="001546D1">
            <w:pPr>
              <w:jc w:val="right"/>
              <w:rPr>
                <w:rFonts w:eastAsia="Times New Roman"/>
                <w:color w:val="000000"/>
              </w:rPr>
            </w:pPr>
            <w:r w:rsidRPr="009F6DD2">
              <w:rPr>
                <w:rFonts w:eastAsia="Times New Roman"/>
                <w:color w:val="000000"/>
              </w:rPr>
              <w:t>-0.05</w:t>
            </w:r>
          </w:p>
        </w:tc>
        <w:tc>
          <w:tcPr>
            <w:tcW w:w="400" w:type="pct"/>
            <w:noWrap/>
            <w:hideMark/>
          </w:tcPr>
          <w:p w14:paraId="65AF67BE" w14:textId="77777777" w:rsidR="00353C1C" w:rsidRPr="009F6DD2" w:rsidRDefault="00353C1C" w:rsidP="001546D1">
            <w:pPr>
              <w:jc w:val="right"/>
              <w:rPr>
                <w:rFonts w:eastAsia="Times New Roman"/>
                <w:color w:val="000000"/>
              </w:rPr>
            </w:pPr>
            <w:r w:rsidRPr="009F6DD2">
              <w:rPr>
                <w:rFonts w:eastAsia="Times New Roman"/>
                <w:color w:val="000000"/>
              </w:rPr>
              <w:t>-0.01</w:t>
            </w:r>
          </w:p>
        </w:tc>
      </w:tr>
      <w:tr w:rsidR="00353C1C" w:rsidRPr="009F6DD2" w14:paraId="744CA732" w14:textId="77777777" w:rsidTr="001546D1">
        <w:trPr>
          <w:trHeight w:val="300"/>
        </w:trPr>
        <w:tc>
          <w:tcPr>
            <w:tcW w:w="261" w:type="pct"/>
            <w:noWrap/>
            <w:hideMark/>
          </w:tcPr>
          <w:p w14:paraId="4F219F47" w14:textId="77777777" w:rsidR="00353C1C" w:rsidRPr="009F6DD2" w:rsidRDefault="00353C1C" w:rsidP="001546D1">
            <w:pPr>
              <w:jc w:val="right"/>
              <w:rPr>
                <w:rFonts w:eastAsia="Times New Roman"/>
                <w:color w:val="000000"/>
              </w:rPr>
            </w:pPr>
            <w:r w:rsidRPr="009F6DD2">
              <w:rPr>
                <w:rFonts w:eastAsia="Times New Roman"/>
                <w:color w:val="000000"/>
              </w:rPr>
              <w:t>4</w:t>
            </w:r>
          </w:p>
        </w:tc>
        <w:tc>
          <w:tcPr>
            <w:tcW w:w="464" w:type="pct"/>
            <w:noWrap/>
            <w:hideMark/>
          </w:tcPr>
          <w:p w14:paraId="57E843A1" w14:textId="77777777" w:rsidR="00353C1C" w:rsidRPr="009F6DD2" w:rsidRDefault="00353C1C" w:rsidP="001546D1">
            <w:pPr>
              <w:jc w:val="right"/>
              <w:rPr>
                <w:rFonts w:eastAsia="Times New Roman"/>
                <w:color w:val="000000"/>
              </w:rPr>
            </w:pPr>
            <w:r w:rsidRPr="009F6DD2">
              <w:rPr>
                <w:rFonts w:eastAsia="Times New Roman"/>
                <w:color w:val="000000"/>
              </w:rPr>
              <w:t>0.42</w:t>
            </w:r>
          </w:p>
        </w:tc>
        <w:tc>
          <w:tcPr>
            <w:tcW w:w="695" w:type="pct"/>
            <w:noWrap/>
            <w:hideMark/>
          </w:tcPr>
          <w:p w14:paraId="0477535B" w14:textId="77777777" w:rsidR="00353C1C" w:rsidRPr="009F6DD2" w:rsidRDefault="00353C1C" w:rsidP="001546D1">
            <w:pPr>
              <w:jc w:val="right"/>
              <w:rPr>
                <w:rFonts w:eastAsia="Times New Roman"/>
                <w:color w:val="000000"/>
              </w:rPr>
            </w:pPr>
            <w:r w:rsidRPr="009F6DD2">
              <w:rPr>
                <w:rFonts w:eastAsia="Times New Roman"/>
                <w:color w:val="000000"/>
              </w:rPr>
              <w:t>0.11</w:t>
            </w:r>
          </w:p>
        </w:tc>
        <w:tc>
          <w:tcPr>
            <w:tcW w:w="907" w:type="pct"/>
            <w:noWrap/>
            <w:hideMark/>
          </w:tcPr>
          <w:p w14:paraId="70C571B1" w14:textId="77777777" w:rsidR="00353C1C" w:rsidRPr="009F6DD2" w:rsidRDefault="00353C1C" w:rsidP="001546D1">
            <w:pPr>
              <w:jc w:val="right"/>
              <w:rPr>
                <w:rFonts w:eastAsia="Times New Roman"/>
                <w:color w:val="000000"/>
              </w:rPr>
            </w:pPr>
            <w:r w:rsidRPr="009F6DD2">
              <w:rPr>
                <w:rFonts w:eastAsia="Times New Roman"/>
                <w:color w:val="000000"/>
              </w:rPr>
              <w:t>0.05</w:t>
            </w:r>
          </w:p>
        </w:tc>
        <w:tc>
          <w:tcPr>
            <w:tcW w:w="411" w:type="pct"/>
            <w:noWrap/>
            <w:hideMark/>
          </w:tcPr>
          <w:p w14:paraId="61A796E0"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553E7B6"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2EED373D"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5D6CFE64"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39683D5C"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6F06D600"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093ACECA" w14:textId="77777777" w:rsidTr="001546D1">
        <w:trPr>
          <w:trHeight w:val="300"/>
        </w:trPr>
        <w:tc>
          <w:tcPr>
            <w:tcW w:w="261" w:type="pct"/>
            <w:noWrap/>
            <w:hideMark/>
          </w:tcPr>
          <w:p w14:paraId="3BB72A44" w14:textId="77777777" w:rsidR="00353C1C" w:rsidRPr="009F6DD2" w:rsidRDefault="00353C1C" w:rsidP="001546D1">
            <w:pPr>
              <w:jc w:val="right"/>
              <w:rPr>
                <w:rFonts w:eastAsia="Times New Roman"/>
                <w:color w:val="000000"/>
              </w:rPr>
            </w:pPr>
            <w:r w:rsidRPr="009F6DD2">
              <w:rPr>
                <w:rFonts w:eastAsia="Times New Roman"/>
                <w:color w:val="000000"/>
              </w:rPr>
              <w:t>5</w:t>
            </w:r>
          </w:p>
        </w:tc>
        <w:tc>
          <w:tcPr>
            <w:tcW w:w="464" w:type="pct"/>
            <w:noWrap/>
            <w:hideMark/>
          </w:tcPr>
          <w:p w14:paraId="7CDD4B57" w14:textId="77777777" w:rsidR="00353C1C" w:rsidRPr="009F6DD2" w:rsidRDefault="00353C1C" w:rsidP="001546D1">
            <w:pPr>
              <w:jc w:val="right"/>
              <w:rPr>
                <w:rFonts w:eastAsia="Times New Roman"/>
                <w:color w:val="000000"/>
              </w:rPr>
            </w:pPr>
            <w:r w:rsidRPr="009F6DD2">
              <w:rPr>
                <w:rFonts w:eastAsia="Times New Roman"/>
                <w:color w:val="000000"/>
              </w:rPr>
              <w:t>0.08</w:t>
            </w:r>
          </w:p>
        </w:tc>
        <w:tc>
          <w:tcPr>
            <w:tcW w:w="695" w:type="pct"/>
            <w:noWrap/>
            <w:hideMark/>
          </w:tcPr>
          <w:p w14:paraId="50A0443D"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907" w:type="pct"/>
            <w:noWrap/>
            <w:hideMark/>
          </w:tcPr>
          <w:p w14:paraId="2F66A6E9" w14:textId="77777777" w:rsidR="00353C1C" w:rsidRPr="009F6DD2" w:rsidRDefault="00353C1C" w:rsidP="001546D1">
            <w:pPr>
              <w:jc w:val="right"/>
              <w:rPr>
                <w:rFonts w:eastAsia="Times New Roman"/>
                <w:color w:val="000000"/>
              </w:rPr>
            </w:pPr>
            <w:r w:rsidRPr="009F6DD2">
              <w:rPr>
                <w:rFonts w:eastAsia="Times New Roman"/>
                <w:color w:val="000000"/>
              </w:rPr>
              <w:t>0.03</w:t>
            </w:r>
          </w:p>
        </w:tc>
        <w:tc>
          <w:tcPr>
            <w:tcW w:w="411" w:type="pct"/>
            <w:noWrap/>
            <w:hideMark/>
          </w:tcPr>
          <w:p w14:paraId="101E0ED1"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6C2B170E"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4C205797"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0FCD1E17"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4B0810DA"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0F7B5364"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24208C2E" w14:textId="77777777" w:rsidTr="001546D1">
        <w:trPr>
          <w:trHeight w:val="300"/>
        </w:trPr>
        <w:tc>
          <w:tcPr>
            <w:tcW w:w="261" w:type="pct"/>
            <w:noWrap/>
            <w:hideMark/>
          </w:tcPr>
          <w:p w14:paraId="301BDC59" w14:textId="77777777" w:rsidR="00353C1C" w:rsidRPr="009F6DD2" w:rsidRDefault="00353C1C" w:rsidP="001546D1">
            <w:pPr>
              <w:jc w:val="right"/>
              <w:rPr>
                <w:rFonts w:eastAsia="Times New Roman"/>
                <w:color w:val="000000"/>
              </w:rPr>
            </w:pPr>
            <w:r w:rsidRPr="009F6DD2">
              <w:rPr>
                <w:rFonts w:eastAsia="Times New Roman"/>
                <w:color w:val="000000"/>
              </w:rPr>
              <w:t>6</w:t>
            </w:r>
          </w:p>
        </w:tc>
        <w:tc>
          <w:tcPr>
            <w:tcW w:w="464" w:type="pct"/>
            <w:noWrap/>
            <w:hideMark/>
          </w:tcPr>
          <w:p w14:paraId="37E10851" w14:textId="77777777" w:rsidR="00353C1C" w:rsidRPr="009F6DD2" w:rsidRDefault="00353C1C" w:rsidP="001546D1">
            <w:pPr>
              <w:jc w:val="right"/>
              <w:rPr>
                <w:rFonts w:eastAsia="Times New Roman"/>
                <w:color w:val="000000"/>
              </w:rPr>
            </w:pPr>
            <w:r w:rsidRPr="009F6DD2">
              <w:rPr>
                <w:rFonts w:eastAsia="Times New Roman"/>
                <w:color w:val="000000"/>
              </w:rPr>
              <w:t>0.03</w:t>
            </w:r>
          </w:p>
        </w:tc>
        <w:tc>
          <w:tcPr>
            <w:tcW w:w="695" w:type="pct"/>
            <w:noWrap/>
            <w:hideMark/>
          </w:tcPr>
          <w:p w14:paraId="4F08D7ED"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907" w:type="pct"/>
            <w:noWrap/>
            <w:hideMark/>
          </w:tcPr>
          <w:p w14:paraId="21508A66"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29DA22BA"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307311D6"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49801788"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52139F9C"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55DF1064"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6984BBAB"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48FDF8EB" w14:textId="77777777" w:rsidTr="001546D1">
        <w:trPr>
          <w:trHeight w:val="300"/>
        </w:trPr>
        <w:tc>
          <w:tcPr>
            <w:tcW w:w="261" w:type="pct"/>
            <w:noWrap/>
            <w:hideMark/>
          </w:tcPr>
          <w:p w14:paraId="0FAE7A42" w14:textId="77777777" w:rsidR="00353C1C" w:rsidRPr="009F6DD2" w:rsidRDefault="00353C1C" w:rsidP="001546D1">
            <w:pPr>
              <w:jc w:val="right"/>
              <w:rPr>
                <w:rFonts w:eastAsia="Times New Roman"/>
                <w:color w:val="000000"/>
              </w:rPr>
            </w:pPr>
            <w:r w:rsidRPr="009F6DD2">
              <w:rPr>
                <w:rFonts w:eastAsia="Times New Roman"/>
                <w:color w:val="000000"/>
              </w:rPr>
              <w:t>7</w:t>
            </w:r>
          </w:p>
        </w:tc>
        <w:tc>
          <w:tcPr>
            <w:tcW w:w="464" w:type="pct"/>
            <w:noWrap/>
            <w:hideMark/>
          </w:tcPr>
          <w:p w14:paraId="3394FCA3" w14:textId="77777777" w:rsidR="00353C1C" w:rsidRPr="009F6DD2" w:rsidRDefault="00353C1C" w:rsidP="001546D1">
            <w:pPr>
              <w:jc w:val="right"/>
              <w:rPr>
                <w:rFonts w:eastAsia="Times New Roman"/>
                <w:color w:val="000000"/>
              </w:rPr>
            </w:pPr>
            <w:r w:rsidRPr="009F6DD2">
              <w:rPr>
                <w:rFonts w:eastAsia="Times New Roman"/>
                <w:color w:val="000000"/>
              </w:rPr>
              <w:t>0.15</w:t>
            </w:r>
          </w:p>
        </w:tc>
        <w:tc>
          <w:tcPr>
            <w:tcW w:w="695" w:type="pct"/>
            <w:noWrap/>
            <w:hideMark/>
          </w:tcPr>
          <w:p w14:paraId="75ACB7B4" w14:textId="77777777" w:rsidR="00353C1C" w:rsidRPr="009F6DD2" w:rsidRDefault="00353C1C" w:rsidP="001546D1">
            <w:pPr>
              <w:jc w:val="right"/>
              <w:rPr>
                <w:rFonts w:eastAsia="Times New Roman"/>
                <w:color w:val="000000"/>
              </w:rPr>
            </w:pPr>
            <w:r w:rsidRPr="009F6DD2">
              <w:rPr>
                <w:rFonts w:eastAsia="Times New Roman"/>
                <w:color w:val="000000"/>
              </w:rPr>
              <w:t>0.04</w:t>
            </w:r>
          </w:p>
        </w:tc>
        <w:tc>
          <w:tcPr>
            <w:tcW w:w="907" w:type="pct"/>
            <w:noWrap/>
            <w:hideMark/>
          </w:tcPr>
          <w:p w14:paraId="7E1060F5" w14:textId="77777777" w:rsidR="00353C1C" w:rsidRPr="009F6DD2" w:rsidRDefault="00353C1C" w:rsidP="001546D1">
            <w:pPr>
              <w:jc w:val="right"/>
              <w:rPr>
                <w:rFonts w:eastAsia="Times New Roman"/>
                <w:color w:val="000000"/>
              </w:rPr>
            </w:pPr>
            <w:r w:rsidRPr="009F6DD2">
              <w:rPr>
                <w:rFonts w:eastAsia="Times New Roman"/>
                <w:color w:val="000000"/>
              </w:rPr>
              <w:t>0.02</w:t>
            </w:r>
          </w:p>
        </w:tc>
        <w:tc>
          <w:tcPr>
            <w:tcW w:w="411" w:type="pct"/>
            <w:noWrap/>
            <w:hideMark/>
          </w:tcPr>
          <w:p w14:paraId="55649ED9"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102ED0D0"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6F0D7734"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72A2F635"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0CC33E1"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64EF3CD7"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0ACD3312" w14:textId="77777777" w:rsidTr="001546D1">
        <w:trPr>
          <w:trHeight w:val="300"/>
        </w:trPr>
        <w:tc>
          <w:tcPr>
            <w:tcW w:w="261" w:type="pct"/>
            <w:noWrap/>
            <w:hideMark/>
          </w:tcPr>
          <w:p w14:paraId="52433007" w14:textId="77777777" w:rsidR="00353C1C" w:rsidRPr="009F6DD2" w:rsidRDefault="00353C1C" w:rsidP="001546D1">
            <w:pPr>
              <w:jc w:val="right"/>
              <w:rPr>
                <w:rFonts w:eastAsia="Times New Roman"/>
                <w:color w:val="000000"/>
              </w:rPr>
            </w:pPr>
            <w:r w:rsidRPr="009F6DD2">
              <w:rPr>
                <w:rFonts w:eastAsia="Times New Roman"/>
                <w:color w:val="000000"/>
              </w:rPr>
              <w:t>8</w:t>
            </w:r>
          </w:p>
        </w:tc>
        <w:tc>
          <w:tcPr>
            <w:tcW w:w="464" w:type="pct"/>
            <w:noWrap/>
            <w:hideMark/>
          </w:tcPr>
          <w:p w14:paraId="76966284" w14:textId="77777777" w:rsidR="00353C1C" w:rsidRPr="009F6DD2" w:rsidRDefault="00353C1C" w:rsidP="001546D1">
            <w:pPr>
              <w:jc w:val="right"/>
              <w:rPr>
                <w:rFonts w:eastAsia="Times New Roman"/>
                <w:color w:val="000000"/>
              </w:rPr>
            </w:pPr>
            <w:r w:rsidRPr="009F6DD2">
              <w:rPr>
                <w:rFonts w:eastAsia="Times New Roman"/>
                <w:color w:val="000000"/>
              </w:rPr>
              <w:t>0.20</w:t>
            </w:r>
          </w:p>
        </w:tc>
        <w:tc>
          <w:tcPr>
            <w:tcW w:w="695" w:type="pct"/>
            <w:noWrap/>
            <w:hideMark/>
          </w:tcPr>
          <w:p w14:paraId="024E6A54" w14:textId="77777777" w:rsidR="00353C1C" w:rsidRPr="009F6DD2" w:rsidRDefault="00353C1C" w:rsidP="001546D1">
            <w:pPr>
              <w:jc w:val="right"/>
              <w:rPr>
                <w:rFonts w:eastAsia="Times New Roman"/>
                <w:color w:val="000000"/>
              </w:rPr>
            </w:pPr>
            <w:r w:rsidRPr="009F6DD2">
              <w:rPr>
                <w:rFonts w:eastAsia="Times New Roman"/>
                <w:color w:val="000000"/>
              </w:rPr>
              <w:t>0.04</w:t>
            </w:r>
          </w:p>
        </w:tc>
        <w:tc>
          <w:tcPr>
            <w:tcW w:w="907" w:type="pct"/>
            <w:noWrap/>
            <w:hideMark/>
          </w:tcPr>
          <w:p w14:paraId="1551BC1C" w14:textId="77777777" w:rsidR="00353C1C" w:rsidRPr="009F6DD2" w:rsidRDefault="00353C1C" w:rsidP="001546D1">
            <w:pPr>
              <w:jc w:val="right"/>
              <w:rPr>
                <w:rFonts w:eastAsia="Times New Roman"/>
                <w:color w:val="000000"/>
              </w:rPr>
            </w:pPr>
            <w:r w:rsidRPr="009F6DD2">
              <w:rPr>
                <w:rFonts w:eastAsia="Times New Roman"/>
                <w:color w:val="000000"/>
              </w:rPr>
              <w:t>0.04</w:t>
            </w:r>
          </w:p>
        </w:tc>
        <w:tc>
          <w:tcPr>
            <w:tcW w:w="411" w:type="pct"/>
            <w:noWrap/>
            <w:hideMark/>
          </w:tcPr>
          <w:p w14:paraId="7BAA3C5D"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4CDAA37C"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ABEB4DE"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012DAD47"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505D1D63"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1F3D3955"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70C6FF58" w14:textId="77777777" w:rsidTr="001546D1">
        <w:trPr>
          <w:trHeight w:val="300"/>
        </w:trPr>
        <w:tc>
          <w:tcPr>
            <w:tcW w:w="261" w:type="pct"/>
            <w:noWrap/>
            <w:hideMark/>
          </w:tcPr>
          <w:p w14:paraId="7D2CEE0F" w14:textId="77777777" w:rsidR="00353C1C" w:rsidRPr="009F6DD2" w:rsidRDefault="00353C1C" w:rsidP="001546D1">
            <w:pPr>
              <w:jc w:val="right"/>
              <w:rPr>
                <w:rFonts w:eastAsia="Times New Roman"/>
                <w:color w:val="000000"/>
              </w:rPr>
            </w:pPr>
            <w:r w:rsidRPr="009F6DD2">
              <w:rPr>
                <w:rFonts w:eastAsia="Times New Roman"/>
                <w:color w:val="000000"/>
              </w:rPr>
              <w:t>9</w:t>
            </w:r>
          </w:p>
        </w:tc>
        <w:tc>
          <w:tcPr>
            <w:tcW w:w="464" w:type="pct"/>
            <w:noWrap/>
            <w:hideMark/>
          </w:tcPr>
          <w:p w14:paraId="3FB5C251" w14:textId="77777777" w:rsidR="00353C1C" w:rsidRPr="009F6DD2" w:rsidRDefault="00353C1C" w:rsidP="001546D1">
            <w:pPr>
              <w:jc w:val="right"/>
              <w:rPr>
                <w:rFonts w:eastAsia="Times New Roman"/>
                <w:color w:val="000000"/>
              </w:rPr>
            </w:pPr>
            <w:r w:rsidRPr="009F6DD2">
              <w:rPr>
                <w:rFonts w:eastAsia="Times New Roman"/>
                <w:color w:val="000000"/>
              </w:rPr>
              <w:t>0.07</w:t>
            </w:r>
          </w:p>
        </w:tc>
        <w:tc>
          <w:tcPr>
            <w:tcW w:w="695" w:type="pct"/>
            <w:noWrap/>
            <w:hideMark/>
          </w:tcPr>
          <w:p w14:paraId="3AEC637C"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907" w:type="pct"/>
            <w:noWrap/>
            <w:hideMark/>
          </w:tcPr>
          <w:p w14:paraId="19B15F85"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44AA3221"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5051FA66"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73FFEFCC"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3C9F4FA8"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46BFC542"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45FF5E07"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2AEFFE50" w14:textId="77777777" w:rsidTr="001546D1">
        <w:trPr>
          <w:trHeight w:val="300"/>
        </w:trPr>
        <w:tc>
          <w:tcPr>
            <w:tcW w:w="261" w:type="pct"/>
            <w:noWrap/>
            <w:hideMark/>
          </w:tcPr>
          <w:p w14:paraId="1D3EB3C7" w14:textId="77777777" w:rsidR="00353C1C" w:rsidRPr="009F6DD2" w:rsidRDefault="00353C1C" w:rsidP="001546D1">
            <w:pPr>
              <w:jc w:val="right"/>
              <w:rPr>
                <w:rFonts w:eastAsia="Times New Roman"/>
                <w:color w:val="000000"/>
              </w:rPr>
            </w:pPr>
            <w:r w:rsidRPr="009F6DD2">
              <w:rPr>
                <w:rFonts w:eastAsia="Times New Roman"/>
                <w:color w:val="000000"/>
              </w:rPr>
              <w:t>10</w:t>
            </w:r>
          </w:p>
        </w:tc>
        <w:tc>
          <w:tcPr>
            <w:tcW w:w="464" w:type="pct"/>
            <w:noWrap/>
            <w:hideMark/>
          </w:tcPr>
          <w:p w14:paraId="0983A6D9" w14:textId="77777777" w:rsidR="00353C1C" w:rsidRPr="009F6DD2" w:rsidRDefault="00353C1C" w:rsidP="001546D1">
            <w:pPr>
              <w:jc w:val="right"/>
              <w:rPr>
                <w:rFonts w:eastAsia="Times New Roman"/>
                <w:color w:val="000000"/>
              </w:rPr>
            </w:pPr>
            <w:r w:rsidRPr="009F6DD2">
              <w:rPr>
                <w:rFonts w:eastAsia="Times New Roman"/>
                <w:color w:val="000000"/>
              </w:rPr>
              <w:t>0.17</w:t>
            </w:r>
          </w:p>
        </w:tc>
        <w:tc>
          <w:tcPr>
            <w:tcW w:w="695" w:type="pct"/>
            <w:noWrap/>
            <w:hideMark/>
          </w:tcPr>
          <w:p w14:paraId="1AA4863C" w14:textId="77777777" w:rsidR="00353C1C" w:rsidRPr="009F6DD2" w:rsidRDefault="00353C1C" w:rsidP="001546D1">
            <w:pPr>
              <w:jc w:val="right"/>
              <w:rPr>
                <w:rFonts w:eastAsia="Times New Roman"/>
                <w:color w:val="000000"/>
              </w:rPr>
            </w:pPr>
            <w:r w:rsidRPr="009F6DD2">
              <w:rPr>
                <w:rFonts w:eastAsia="Times New Roman"/>
                <w:color w:val="000000"/>
              </w:rPr>
              <w:t>0.03</w:t>
            </w:r>
          </w:p>
        </w:tc>
        <w:tc>
          <w:tcPr>
            <w:tcW w:w="907" w:type="pct"/>
            <w:noWrap/>
            <w:hideMark/>
          </w:tcPr>
          <w:p w14:paraId="34BE7680" w14:textId="77777777" w:rsidR="00353C1C" w:rsidRPr="009F6DD2" w:rsidRDefault="00353C1C" w:rsidP="001546D1">
            <w:pPr>
              <w:jc w:val="right"/>
              <w:rPr>
                <w:rFonts w:eastAsia="Times New Roman"/>
                <w:color w:val="000000"/>
              </w:rPr>
            </w:pPr>
            <w:r w:rsidRPr="009F6DD2">
              <w:rPr>
                <w:rFonts w:eastAsia="Times New Roman"/>
                <w:color w:val="000000"/>
              </w:rPr>
              <w:t>0.03</w:t>
            </w:r>
          </w:p>
        </w:tc>
        <w:tc>
          <w:tcPr>
            <w:tcW w:w="411" w:type="pct"/>
            <w:noWrap/>
            <w:hideMark/>
          </w:tcPr>
          <w:p w14:paraId="09D4EA04"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482242F1"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656EE6D3"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6A9A0D3C"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32FA95CF"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5251E5F6"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4889AD51" w14:textId="77777777" w:rsidTr="001546D1">
        <w:trPr>
          <w:trHeight w:val="300"/>
        </w:trPr>
        <w:tc>
          <w:tcPr>
            <w:tcW w:w="261" w:type="pct"/>
            <w:noWrap/>
            <w:hideMark/>
          </w:tcPr>
          <w:p w14:paraId="53FC04C6" w14:textId="77777777" w:rsidR="00353C1C" w:rsidRPr="009F6DD2" w:rsidRDefault="00353C1C" w:rsidP="001546D1">
            <w:pPr>
              <w:jc w:val="right"/>
              <w:rPr>
                <w:rFonts w:eastAsia="Times New Roman"/>
                <w:color w:val="000000"/>
              </w:rPr>
            </w:pPr>
            <w:r w:rsidRPr="009F6DD2">
              <w:rPr>
                <w:rFonts w:eastAsia="Times New Roman"/>
                <w:color w:val="000000"/>
              </w:rPr>
              <w:t>11</w:t>
            </w:r>
          </w:p>
        </w:tc>
        <w:tc>
          <w:tcPr>
            <w:tcW w:w="464" w:type="pct"/>
            <w:noWrap/>
            <w:hideMark/>
          </w:tcPr>
          <w:p w14:paraId="0650053D" w14:textId="77777777" w:rsidR="00353C1C" w:rsidRPr="009F6DD2" w:rsidRDefault="00353C1C" w:rsidP="001546D1">
            <w:pPr>
              <w:jc w:val="right"/>
              <w:rPr>
                <w:rFonts w:eastAsia="Times New Roman"/>
                <w:color w:val="000000"/>
              </w:rPr>
            </w:pPr>
            <w:r w:rsidRPr="009F6DD2">
              <w:rPr>
                <w:rFonts w:eastAsia="Times New Roman"/>
                <w:color w:val="000000"/>
              </w:rPr>
              <w:t>0.03</w:t>
            </w:r>
          </w:p>
        </w:tc>
        <w:tc>
          <w:tcPr>
            <w:tcW w:w="695" w:type="pct"/>
            <w:noWrap/>
            <w:hideMark/>
          </w:tcPr>
          <w:p w14:paraId="46E59874"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907" w:type="pct"/>
            <w:noWrap/>
            <w:hideMark/>
          </w:tcPr>
          <w:p w14:paraId="711662D2"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02D9F37A"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E5E330F"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ED9B8F0"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663" w:type="pct"/>
            <w:noWrap/>
            <w:hideMark/>
          </w:tcPr>
          <w:p w14:paraId="0198D517"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5F33773F"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547285F3" w14:textId="77777777" w:rsidR="00353C1C" w:rsidRPr="009F6DD2" w:rsidRDefault="00353C1C" w:rsidP="001546D1">
            <w:pPr>
              <w:jc w:val="right"/>
              <w:rPr>
                <w:rFonts w:eastAsia="Times New Roman"/>
                <w:color w:val="000000"/>
              </w:rPr>
            </w:pPr>
            <w:r w:rsidRPr="009F6DD2">
              <w:rPr>
                <w:rFonts w:eastAsia="Times New Roman"/>
                <w:color w:val="000000"/>
              </w:rPr>
              <w:t>&lt;±0.01</w:t>
            </w:r>
          </w:p>
        </w:tc>
      </w:tr>
      <w:tr w:rsidR="00353C1C" w:rsidRPr="009F6DD2" w14:paraId="6687142A" w14:textId="77777777" w:rsidTr="001546D1">
        <w:trPr>
          <w:trHeight w:val="300"/>
        </w:trPr>
        <w:tc>
          <w:tcPr>
            <w:tcW w:w="261" w:type="pct"/>
            <w:noWrap/>
            <w:hideMark/>
          </w:tcPr>
          <w:p w14:paraId="64CAE7CC" w14:textId="77777777" w:rsidR="00353C1C" w:rsidRPr="009F6DD2" w:rsidRDefault="00353C1C" w:rsidP="001546D1">
            <w:pPr>
              <w:jc w:val="right"/>
              <w:rPr>
                <w:rFonts w:eastAsia="Times New Roman"/>
                <w:color w:val="000000"/>
              </w:rPr>
            </w:pPr>
            <w:r w:rsidRPr="009F6DD2">
              <w:rPr>
                <w:rFonts w:eastAsia="Times New Roman"/>
                <w:color w:val="000000"/>
              </w:rPr>
              <w:t>12</w:t>
            </w:r>
          </w:p>
        </w:tc>
        <w:tc>
          <w:tcPr>
            <w:tcW w:w="464" w:type="pct"/>
            <w:noWrap/>
            <w:hideMark/>
          </w:tcPr>
          <w:p w14:paraId="572B621D"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695" w:type="pct"/>
            <w:noWrap/>
            <w:hideMark/>
          </w:tcPr>
          <w:p w14:paraId="365FC6AE"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907" w:type="pct"/>
            <w:noWrap/>
            <w:hideMark/>
          </w:tcPr>
          <w:p w14:paraId="1355DA61"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11" w:type="pct"/>
            <w:noWrap/>
            <w:hideMark/>
          </w:tcPr>
          <w:p w14:paraId="5FA7748F"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362F6A11"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5404D907"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5906CCFD"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74F2F1E1"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27363B20"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21730FDB" w14:textId="77777777" w:rsidTr="001546D1">
        <w:trPr>
          <w:trHeight w:val="300"/>
        </w:trPr>
        <w:tc>
          <w:tcPr>
            <w:tcW w:w="261" w:type="pct"/>
            <w:noWrap/>
            <w:hideMark/>
          </w:tcPr>
          <w:p w14:paraId="671D6B6B" w14:textId="77777777" w:rsidR="00353C1C" w:rsidRPr="009F6DD2" w:rsidRDefault="00353C1C" w:rsidP="001546D1">
            <w:pPr>
              <w:jc w:val="right"/>
              <w:rPr>
                <w:rFonts w:eastAsia="Times New Roman"/>
                <w:color w:val="000000"/>
              </w:rPr>
            </w:pPr>
            <w:r w:rsidRPr="009F6DD2">
              <w:rPr>
                <w:rFonts w:eastAsia="Times New Roman"/>
                <w:color w:val="000000"/>
              </w:rPr>
              <w:t>13</w:t>
            </w:r>
          </w:p>
        </w:tc>
        <w:tc>
          <w:tcPr>
            <w:tcW w:w="464" w:type="pct"/>
            <w:noWrap/>
            <w:hideMark/>
          </w:tcPr>
          <w:p w14:paraId="6EAED1BE" w14:textId="77777777" w:rsidR="00353C1C" w:rsidRPr="009F6DD2" w:rsidRDefault="00353C1C" w:rsidP="001546D1">
            <w:pPr>
              <w:jc w:val="right"/>
              <w:rPr>
                <w:rFonts w:eastAsia="Times New Roman"/>
                <w:color w:val="000000"/>
              </w:rPr>
            </w:pPr>
            <w:r w:rsidRPr="009F6DD2">
              <w:rPr>
                <w:rFonts w:eastAsia="Times New Roman"/>
                <w:color w:val="000000"/>
              </w:rPr>
              <w:t>0.05</w:t>
            </w:r>
          </w:p>
        </w:tc>
        <w:tc>
          <w:tcPr>
            <w:tcW w:w="695" w:type="pct"/>
            <w:noWrap/>
            <w:hideMark/>
          </w:tcPr>
          <w:p w14:paraId="43B1591D"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907" w:type="pct"/>
            <w:noWrap/>
            <w:hideMark/>
          </w:tcPr>
          <w:p w14:paraId="05B48761"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11" w:type="pct"/>
            <w:noWrap/>
            <w:hideMark/>
          </w:tcPr>
          <w:p w14:paraId="79BA3F8B"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924B73F"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1096E08E"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07315406"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0A7112A5"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400" w:type="pct"/>
            <w:noWrap/>
            <w:hideMark/>
          </w:tcPr>
          <w:p w14:paraId="2EE4FAB7"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459D285A" w14:textId="77777777" w:rsidTr="001546D1">
        <w:trPr>
          <w:trHeight w:val="300"/>
        </w:trPr>
        <w:tc>
          <w:tcPr>
            <w:tcW w:w="261" w:type="pct"/>
            <w:noWrap/>
            <w:hideMark/>
          </w:tcPr>
          <w:p w14:paraId="56340213" w14:textId="77777777" w:rsidR="00353C1C" w:rsidRPr="009F6DD2" w:rsidRDefault="00353C1C" w:rsidP="001546D1">
            <w:pPr>
              <w:jc w:val="right"/>
              <w:rPr>
                <w:rFonts w:eastAsia="Times New Roman"/>
                <w:color w:val="000000"/>
              </w:rPr>
            </w:pPr>
            <w:r w:rsidRPr="009F6DD2">
              <w:rPr>
                <w:rFonts w:eastAsia="Times New Roman"/>
                <w:color w:val="000000"/>
              </w:rPr>
              <w:t>14</w:t>
            </w:r>
          </w:p>
        </w:tc>
        <w:tc>
          <w:tcPr>
            <w:tcW w:w="464" w:type="pct"/>
            <w:noWrap/>
            <w:hideMark/>
          </w:tcPr>
          <w:p w14:paraId="2440719D" w14:textId="77777777" w:rsidR="00353C1C" w:rsidRPr="009F6DD2" w:rsidRDefault="00353C1C" w:rsidP="001546D1">
            <w:pPr>
              <w:jc w:val="right"/>
              <w:rPr>
                <w:rFonts w:eastAsia="Times New Roman"/>
                <w:color w:val="000000"/>
              </w:rPr>
            </w:pPr>
            <w:r w:rsidRPr="009F6DD2">
              <w:rPr>
                <w:rFonts w:eastAsia="Times New Roman"/>
                <w:color w:val="000000"/>
              </w:rPr>
              <w:t>0.02</w:t>
            </w:r>
          </w:p>
        </w:tc>
        <w:tc>
          <w:tcPr>
            <w:tcW w:w="695" w:type="pct"/>
            <w:noWrap/>
            <w:hideMark/>
          </w:tcPr>
          <w:p w14:paraId="57535E4A" w14:textId="77777777" w:rsidR="00353C1C" w:rsidRPr="009F6DD2" w:rsidRDefault="00353C1C" w:rsidP="001546D1">
            <w:pPr>
              <w:jc w:val="right"/>
              <w:rPr>
                <w:rFonts w:eastAsia="Times New Roman"/>
                <w:color w:val="000000"/>
              </w:rPr>
            </w:pPr>
            <w:r w:rsidRPr="009F6DD2">
              <w:rPr>
                <w:rFonts w:eastAsia="Times New Roman"/>
                <w:color w:val="000000"/>
              </w:rPr>
              <w:t>0.00</w:t>
            </w:r>
          </w:p>
        </w:tc>
        <w:tc>
          <w:tcPr>
            <w:tcW w:w="907" w:type="pct"/>
            <w:noWrap/>
            <w:hideMark/>
          </w:tcPr>
          <w:p w14:paraId="345516F3"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3F5E287E"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1A4436CD"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45F725D2"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663" w:type="pct"/>
            <w:noWrap/>
            <w:hideMark/>
          </w:tcPr>
          <w:p w14:paraId="3572D0D7"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10C2A2FF"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00" w:type="pct"/>
            <w:noWrap/>
            <w:hideMark/>
          </w:tcPr>
          <w:p w14:paraId="15F3D0C7" w14:textId="77777777" w:rsidR="00353C1C" w:rsidRPr="009F6DD2" w:rsidRDefault="00353C1C" w:rsidP="001546D1">
            <w:pPr>
              <w:jc w:val="right"/>
              <w:rPr>
                <w:rFonts w:eastAsia="Times New Roman"/>
                <w:color w:val="000000"/>
              </w:rPr>
            </w:pPr>
            <w:r w:rsidRPr="009F6DD2">
              <w:rPr>
                <w:rFonts w:eastAsia="Times New Roman"/>
                <w:color w:val="000000"/>
              </w:rPr>
              <w:t>&lt;±0.01</w:t>
            </w:r>
          </w:p>
        </w:tc>
      </w:tr>
      <w:tr w:rsidR="00353C1C" w:rsidRPr="009F6DD2" w14:paraId="7E0F0E81" w14:textId="77777777" w:rsidTr="001546D1">
        <w:trPr>
          <w:trHeight w:val="300"/>
        </w:trPr>
        <w:tc>
          <w:tcPr>
            <w:tcW w:w="261" w:type="pct"/>
            <w:noWrap/>
            <w:hideMark/>
          </w:tcPr>
          <w:p w14:paraId="3921D82B" w14:textId="77777777" w:rsidR="00353C1C" w:rsidRPr="009F6DD2" w:rsidRDefault="00353C1C" w:rsidP="001546D1">
            <w:pPr>
              <w:jc w:val="right"/>
              <w:rPr>
                <w:rFonts w:eastAsia="Times New Roman"/>
                <w:color w:val="000000"/>
              </w:rPr>
            </w:pPr>
            <w:r w:rsidRPr="009F6DD2">
              <w:rPr>
                <w:rFonts w:eastAsia="Times New Roman"/>
                <w:color w:val="000000"/>
              </w:rPr>
              <w:t>15</w:t>
            </w:r>
          </w:p>
        </w:tc>
        <w:tc>
          <w:tcPr>
            <w:tcW w:w="464" w:type="pct"/>
            <w:noWrap/>
            <w:hideMark/>
          </w:tcPr>
          <w:p w14:paraId="626EAA6F" w14:textId="77777777" w:rsidR="00353C1C" w:rsidRPr="009F6DD2" w:rsidRDefault="00353C1C" w:rsidP="001546D1">
            <w:pPr>
              <w:jc w:val="right"/>
              <w:rPr>
                <w:rFonts w:eastAsia="Times New Roman"/>
                <w:color w:val="000000"/>
              </w:rPr>
            </w:pPr>
            <w:r w:rsidRPr="009F6DD2">
              <w:rPr>
                <w:rFonts w:eastAsia="Times New Roman"/>
                <w:color w:val="000000"/>
              </w:rPr>
              <w:t>0.03</w:t>
            </w:r>
          </w:p>
        </w:tc>
        <w:tc>
          <w:tcPr>
            <w:tcW w:w="695" w:type="pct"/>
            <w:noWrap/>
            <w:hideMark/>
          </w:tcPr>
          <w:p w14:paraId="4A8D42BC" w14:textId="77777777" w:rsidR="00353C1C" w:rsidRPr="009F6DD2" w:rsidRDefault="00353C1C" w:rsidP="001546D1">
            <w:pPr>
              <w:jc w:val="right"/>
              <w:rPr>
                <w:rFonts w:eastAsia="Times New Roman"/>
                <w:color w:val="000000"/>
              </w:rPr>
            </w:pPr>
            <w:r w:rsidRPr="009F6DD2">
              <w:rPr>
                <w:rFonts w:eastAsia="Times New Roman"/>
                <w:color w:val="000000"/>
              </w:rPr>
              <w:t>0.00</w:t>
            </w:r>
          </w:p>
        </w:tc>
        <w:tc>
          <w:tcPr>
            <w:tcW w:w="907" w:type="pct"/>
            <w:noWrap/>
            <w:hideMark/>
          </w:tcPr>
          <w:p w14:paraId="2845FB0B" w14:textId="77777777" w:rsidR="00353C1C" w:rsidRPr="009F6DD2" w:rsidRDefault="00353C1C" w:rsidP="001546D1">
            <w:pPr>
              <w:jc w:val="right"/>
              <w:rPr>
                <w:rFonts w:eastAsia="Times New Roman"/>
                <w:color w:val="000000"/>
              </w:rPr>
            </w:pPr>
            <w:r w:rsidRPr="009F6DD2">
              <w:rPr>
                <w:rFonts w:eastAsia="Times New Roman"/>
                <w:color w:val="000000"/>
              </w:rPr>
              <w:t>0.02</w:t>
            </w:r>
          </w:p>
        </w:tc>
        <w:tc>
          <w:tcPr>
            <w:tcW w:w="411" w:type="pct"/>
            <w:noWrap/>
            <w:hideMark/>
          </w:tcPr>
          <w:p w14:paraId="1FBC992F"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214D5ECB"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303A467F"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46AF4B2E"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4DE403C5"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3F717129"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7A439108" w14:textId="77777777" w:rsidTr="001546D1">
        <w:trPr>
          <w:trHeight w:val="300"/>
        </w:trPr>
        <w:tc>
          <w:tcPr>
            <w:tcW w:w="261" w:type="pct"/>
            <w:noWrap/>
            <w:hideMark/>
          </w:tcPr>
          <w:p w14:paraId="22AC5830" w14:textId="77777777" w:rsidR="00353C1C" w:rsidRPr="009F6DD2" w:rsidRDefault="00353C1C" w:rsidP="001546D1">
            <w:pPr>
              <w:jc w:val="right"/>
              <w:rPr>
                <w:rFonts w:eastAsia="Times New Roman"/>
                <w:color w:val="000000"/>
              </w:rPr>
            </w:pPr>
            <w:r w:rsidRPr="009F6DD2">
              <w:rPr>
                <w:rFonts w:eastAsia="Times New Roman"/>
                <w:color w:val="000000"/>
              </w:rPr>
              <w:t>16</w:t>
            </w:r>
          </w:p>
        </w:tc>
        <w:tc>
          <w:tcPr>
            <w:tcW w:w="464" w:type="pct"/>
            <w:noWrap/>
            <w:hideMark/>
          </w:tcPr>
          <w:p w14:paraId="48BFDD83" w14:textId="77777777" w:rsidR="00353C1C" w:rsidRPr="009F6DD2" w:rsidRDefault="00353C1C" w:rsidP="001546D1">
            <w:pPr>
              <w:jc w:val="right"/>
              <w:rPr>
                <w:rFonts w:eastAsia="Times New Roman"/>
                <w:color w:val="000000"/>
              </w:rPr>
            </w:pPr>
            <w:r w:rsidRPr="009F6DD2">
              <w:rPr>
                <w:rFonts w:eastAsia="Times New Roman"/>
                <w:color w:val="000000"/>
              </w:rPr>
              <w:t>0.04</w:t>
            </w:r>
          </w:p>
        </w:tc>
        <w:tc>
          <w:tcPr>
            <w:tcW w:w="695" w:type="pct"/>
            <w:noWrap/>
            <w:hideMark/>
          </w:tcPr>
          <w:p w14:paraId="03A1CDA6" w14:textId="77777777" w:rsidR="00353C1C" w:rsidRPr="009F6DD2" w:rsidRDefault="00353C1C" w:rsidP="001546D1">
            <w:pPr>
              <w:jc w:val="right"/>
              <w:rPr>
                <w:rFonts w:eastAsia="Times New Roman"/>
                <w:color w:val="000000"/>
              </w:rPr>
            </w:pPr>
            <w:r w:rsidRPr="009F6DD2">
              <w:rPr>
                <w:rFonts w:eastAsia="Times New Roman"/>
                <w:color w:val="000000"/>
              </w:rPr>
              <w:t>0.00</w:t>
            </w:r>
          </w:p>
        </w:tc>
        <w:tc>
          <w:tcPr>
            <w:tcW w:w="907" w:type="pct"/>
            <w:noWrap/>
            <w:hideMark/>
          </w:tcPr>
          <w:p w14:paraId="715B11B9"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4DC3DDCB"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6E208AB0"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17568E3"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663" w:type="pct"/>
            <w:noWrap/>
            <w:hideMark/>
          </w:tcPr>
          <w:p w14:paraId="4045BC7C"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4E5CA9CD"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53EB059F" w14:textId="77777777" w:rsidR="00353C1C" w:rsidRPr="009F6DD2" w:rsidRDefault="00353C1C" w:rsidP="001546D1">
            <w:pPr>
              <w:jc w:val="right"/>
              <w:rPr>
                <w:rFonts w:eastAsia="Times New Roman"/>
                <w:color w:val="000000"/>
              </w:rPr>
            </w:pPr>
            <w:r w:rsidRPr="009F6DD2">
              <w:rPr>
                <w:rFonts w:eastAsia="Times New Roman"/>
                <w:color w:val="000000"/>
              </w:rPr>
              <w:t>&lt;±0.01</w:t>
            </w:r>
          </w:p>
        </w:tc>
      </w:tr>
      <w:tr w:rsidR="00353C1C" w:rsidRPr="009F6DD2" w14:paraId="15B591A9" w14:textId="77777777" w:rsidTr="001546D1">
        <w:trPr>
          <w:trHeight w:val="300"/>
        </w:trPr>
        <w:tc>
          <w:tcPr>
            <w:tcW w:w="261" w:type="pct"/>
            <w:noWrap/>
            <w:hideMark/>
          </w:tcPr>
          <w:p w14:paraId="0D1FCBCE" w14:textId="77777777" w:rsidR="00353C1C" w:rsidRPr="009F6DD2" w:rsidRDefault="00353C1C" w:rsidP="001546D1">
            <w:pPr>
              <w:jc w:val="right"/>
              <w:rPr>
                <w:rFonts w:eastAsia="Times New Roman"/>
                <w:color w:val="000000"/>
              </w:rPr>
            </w:pPr>
            <w:r w:rsidRPr="009F6DD2">
              <w:rPr>
                <w:rFonts w:eastAsia="Times New Roman"/>
                <w:color w:val="000000"/>
              </w:rPr>
              <w:t>17</w:t>
            </w:r>
          </w:p>
        </w:tc>
        <w:tc>
          <w:tcPr>
            <w:tcW w:w="464" w:type="pct"/>
            <w:noWrap/>
            <w:hideMark/>
          </w:tcPr>
          <w:p w14:paraId="17DA66E5" w14:textId="77777777" w:rsidR="00353C1C" w:rsidRPr="009F6DD2" w:rsidRDefault="00353C1C" w:rsidP="001546D1">
            <w:pPr>
              <w:jc w:val="right"/>
              <w:rPr>
                <w:rFonts w:eastAsia="Times New Roman"/>
                <w:color w:val="000000"/>
              </w:rPr>
            </w:pPr>
            <w:r w:rsidRPr="009F6DD2">
              <w:rPr>
                <w:rFonts w:eastAsia="Times New Roman"/>
                <w:color w:val="000000"/>
              </w:rPr>
              <w:t>0.17</w:t>
            </w:r>
          </w:p>
        </w:tc>
        <w:tc>
          <w:tcPr>
            <w:tcW w:w="695" w:type="pct"/>
            <w:noWrap/>
            <w:hideMark/>
          </w:tcPr>
          <w:p w14:paraId="30AA167D" w14:textId="77777777" w:rsidR="00353C1C" w:rsidRPr="009F6DD2" w:rsidRDefault="00353C1C" w:rsidP="001546D1">
            <w:pPr>
              <w:jc w:val="right"/>
              <w:rPr>
                <w:rFonts w:eastAsia="Times New Roman"/>
                <w:color w:val="000000"/>
              </w:rPr>
            </w:pPr>
            <w:r w:rsidRPr="009F6DD2">
              <w:rPr>
                <w:rFonts w:eastAsia="Times New Roman"/>
                <w:color w:val="000000"/>
              </w:rPr>
              <w:t>0.04</w:t>
            </w:r>
          </w:p>
        </w:tc>
        <w:tc>
          <w:tcPr>
            <w:tcW w:w="907" w:type="pct"/>
            <w:noWrap/>
            <w:hideMark/>
          </w:tcPr>
          <w:p w14:paraId="082D9533"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57C18C8F"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373A2B48"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4D9B411F"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581E258A"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179312D3"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0045ED84"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3A45F7CA" w14:textId="77777777" w:rsidTr="001546D1">
        <w:trPr>
          <w:trHeight w:val="300"/>
        </w:trPr>
        <w:tc>
          <w:tcPr>
            <w:tcW w:w="261" w:type="pct"/>
            <w:noWrap/>
            <w:hideMark/>
          </w:tcPr>
          <w:p w14:paraId="71A1B66B" w14:textId="77777777" w:rsidR="00353C1C" w:rsidRPr="009F6DD2" w:rsidRDefault="00353C1C" w:rsidP="001546D1">
            <w:pPr>
              <w:jc w:val="right"/>
              <w:rPr>
                <w:rFonts w:eastAsia="Times New Roman"/>
                <w:color w:val="000000"/>
              </w:rPr>
            </w:pPr>
            <w:r w:rsidRPr="009F6DD2">
              <w:rPr>
                <w:rFonts w:eastAsia="Times New Roman"/>
                <w:color w:val="000000"/>
              </w:rPr>
              <w:t>18</w:t>
            </w:r>
          </w:p>
        </w:tc>
        <w:tc>
          <w:tcPr>
            <w:tcW w:w="464" w:type="pct"/>
            <w:noWrap/>
            <w:hideMark/>
          </w:tcPr>
          <w:p w14:paraId="63E00DA7" w14:textId="77777777" w:rsidR="00353C1C" w:rsidRPr="009F6DD2" w:rsidRDefault="00353C1C" w:rsidP="001546D1">
            <w:pPr>
              <w:jc w:val="right"/>
              <w:rPr>
                <w:rFonts w:eastAsia="Times New Roman"/>
                <w:color w:val="000000"/>
              </w:rPr>
            </w:pPr>
            <w:r w:rsidRPr="009F6DD2">
              <w:rPr>
                <w:rFonts w:eastAsia="Times New Roman"/>
                <w:color w:val="000000"/>
              </w:rPr>
              <w:t>0.15</w:t>
            </w:r>
          </w:p>
        </w:tc>
        <w:tc>
          <w:tcPr>
            <w:tcW w:w="695" w:type="pct"/>
            <w:noWrap/>
            <w:hideMark/>
          </w:tcPr>
          <w:p w14:paraId="2578A98B" w14:textId="77777777" w:rsidR="00353C1C" w:rsidRPr="009F6DD2" w:rsidRDefault="00353C1C" w:rsidP="001546D1">
            <w:pPr>
              <w:jc w:val="right"/>
              <w:rPr>
                <w:rFonts w:eastAsia="Times New Roman"/>
                <w:color w:val="000000"/>
              </w:rPr>
            </w:pPr>
            <w:r w:rsidRPr="009F6DD2">
              <w:rPr>
                <w:rFonts w:eastAsia="Times New Roman"/>
                <w:color w:val="000000"/>
              </w:rPr>
              <w:t>0.03</w:t>
            </w:r>
          </w:p>
        </w:tc>
        <w:tc>
          <w:tcPr>
            <w:tcW w:w="907" w:type="pct"/>
            <w:noWrap/>
            <w:hideMark/>
          </w:tcPr>
          <w:p w14:paraId="210D063A"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0BB4928D"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2966D688"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6940F8CB"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7C957855"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0D364700"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64E70B0" w14:textId="77777777" w:rsidR="00353C1C" w:rsidRPr="009F6DD2" w:rsidRDefault="00353C1C" w:rsidP="001546D1">
            <w:pPr>
              <w:jc w:val="right"/>
              <w:rPr>
                <w:rFonts w:eastAsia="Times New Roman"/>
                <w:color w:val="000000"/>
              </w:rPr>
            </w:pPr>
            <w:r w:rsidRPr="009F6DD2">
              <w:rPr>
                <w:rFonts w:eastAsia="Times New Roman"/>
                <w:color w:val="000000"/>
              </w:rPr>
              <w:t>-</w:t>
            </w:r>
          </w:p>
        </w:tc>
      </w:tr>
      <w:tr w:rsidR="00353C1C" w:rsidRPr="009F6DD2" w14:paraId="00570D5D" w14:textId="77777777" w:rsidTr="001546D1">
        <w:trPr>
          <w:trHeight w:val="300"/>
        </w:trPr>
        <w:tc>
          <w:tcPr>
            <w:tcW w:w="261" w:type="pct"/>
            <w:noWrap/>
            <w:hideMark/>
          </w:tcPr>
          <w:p w14:paraId="293FD0EF" w14:textId="77777777" w:rsidR="00353C1C" w:rsidRPr="009F6DD2" w:rsidRDefault="00353C1C" w:rsidP="001546D1">
            <w:pPr>
              <w:jc w:val="right"/>
              <w:rPr>
                <w:rFonts w:eastAsia="Times New Roman"/>
                <w:color w:val="000000"/>
              </w:rPr>
            </w:pPr>
            <w:r w:rsidRPr="009F6DD2">
              <w:rPr>
                <w:rFonts w:eastAsia="Times New Roman"/>
                <w:color w:val="000000"/>
              </w:rPr>
              <w:t>19</w:t>
            </w:r>
          </w:p>
        </w:tc>
        <w:tc>
          <w:tcPr>
            <w:tcW w:w="464" w:type="pct"/>
            <w:noWrap/>
            <w:hideMark/>
          </w:tcPr>
          <w:p w14:paraId="103F1E6B" w14:textId="77777777" w:rsidR="00353C1C" w:rsidRPr="009F6DD2" w:rsidRDefault="00353C1C" w:rsidP="001546D1">
            <w:pPr>
              <w:jc w:val="right"/>
              <w:rPr>
                <w:rFonts w:eastAsia="Times New Roman"/>
                <w:color w:val="000000"/>
              </w:rPr>
            </w:pPr>
            <w:r w:rsidRPr="009F6DD2">
              <w:rPr>
                <w:rFonts w:eastAsia="Times New Roman"/>
                <w:color w:val="000000"/>
              </w:rPr>
              <w:t>0.03</w:t>
            </w:r>
          </w:p>
        </w:tc>
        <w:tc>
          <w:tcPr>
            <w:tcW w:w="695" w:type="pct"/>
            <w:noWrap/>
            <w:hideMark/>
          </w:tcPr>
          <w:p w14:paraId="607EAE2F"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907" w:type="pct"/>
            <w:noWrap/>
            <w:hideMark/>
          </w:tcPr>
          <w:p w14:paraId="76ED2D91"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03FA147B"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2BF06F74"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41F07488"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663" w:type="pct"/>
            <w:noWrap/>
            <w:hideMark/>
          </w:tcPr>
          <w:p w14:paraId="40B35282"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3A711B8B"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203A86EE" w14:textId="77777777" w:rsidR="00353C1C" w:rsidRPr="009F6DD2" w:rsidRDefault="00353C1C" w:rsidP="001546D1">
            <w:pPr>
              <w:jc w:val="right"/>
              <w:rPr>
                <w:rFonts w:eastAsia="Times New Roman"/>
                <w:color w:val="000000"/>
              </w:rPr>
            </w:pPr>
            <w:r w:rsidRPr="009F6DD2">
              <w:rPr>
                <w:rFonts w:eastAsia="Times New Roman"/>
                <w:color w:val="000000"/>
              </w:rPr>
              <w:t>&lt;±0.01</w:t>
            </w:r>
          </w:p>
        </w:tc>
      </w:tr>
      <w:tr w:rsidR="00353C1C" w:rsidRPr="009F6DD2" w14:paraId="2B7DCF74" w14:textId="77777777" w:rsidTr="001546D1">
        <w:trPr>
          <w:trHeight w:val="300"/>
        </w:trPr>
        <w:tc>
          <w:tcPr>
            <w:tcW w:w="261" w:type="pct"/>
            <w:noWrap/>
            <w:hideMark/>
          </w:tcPr>
          <w:p w14:paraId="26A86567" w14:textId="77777777" w:rsidR="00353C1C" w:rsidRPr="009F6DD2" w:rsidRDefault="00353C1C" w:rsidP="001546D1">
            <w:pPr>
              <w:jc w:val="right"/>
              <w:rPr>
                <w:rFonts w:eastAsia="Times New Roman"/>
                <w:color w:val="000000"/>
              </w:rPr>
            </w:pPr>
            <w:r w:rsidRPr="009F6DD2">
              <w:rPr>
                <w:rFonts w:eastAsia="Times New Roman"/>
                <w:color w:val="000000"/>
              </w:rPr>
              <w:t>20</w:t>
            </w:r>
          </w:p>
        </w:tc>
        <w:tc>
          <w:tcPr>
            <w:tcW w:w="464" w:type="pct"/>
            <w:noWrap/>
            <w:hideMark/>
          </w:tcPr>
          <w:p w14:paraId="2546F83D"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695" w:type="pct"/>
            <w:noWrap/>
            <w:hideMark/>
          </w:tcPr>
          <w:p w14:paraId="2EADF987"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907" w:type="pct"/>
            <w:noWrap/>
            <w:hideMark/>
          </w:tcPr>
          <w:p w14:paraId="634A80D0"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3C3CA46C"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D7C9C8C"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308E947B"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663" w:type="pct"/>
            <w:noWrap/>
            <w:hideMark/>
          </w:tcPr>
          <w:p w14:paraId="68E302A1"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67E8D36C"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6A03B684" w14:textId="77777777" w:rsidR="00353C1C" w:rsidRPr="009F6DD2" w:rsidRDefault="00353C1C" w:rsidP="001546D1">
            <w:pPr>
              <w:jc w:val="right"/>
              <w:rPr>
                <w:rFonts w:eastAsia="Times New Roman"/>
                <w:color w:val="000000"/>
              </w:rPr>
            </w:pPr>
            <w:r w:rsidRPr="009F6DD2">
              <w:rPr>
                <w:rFonts w:eastAsia="Times New Roman"/>
                <w:color w:val="000000"/>
              </w:rPr>
              <w:t>&lt;±0.01</w:t>
            </w:r>
          </w:p>
        </w:tc>
      </w:tr>
      <w:tr w:rsidR="00353C1C" w:rsidRPr="009F6DD2" w14:paraId="607E8EF1" w14:textId="77777777" w:rsidTr="001546D1">
        <w:trPr>
          <w:trHeight w:val="300"/>
        </w:trPr>
        <w:tc>
          <w:tcPr>
            <w:tcW w:w="261" w:type="pct"/>
            <w:noWrap/>
            <w:hideMark/>
          </w:tcPr>
          <w:p w14:paraId="148C6564" w14:textId="77777777" w:rsidR="00353C1C" w:rsidRPr="009F6DD2" w:rsidRDefault="00353C1C" w:rsidP="001546D1">
            <w:pPr>
              <w:jc w:val="right"/>
              <w:rPr>
                <w:rFonts w:eastAsia="Times New Roman"/>
                <w:color w:val="000000"/>
              </w:rPr>
            </w:pPr>
            <w:r w:rsidRPr="009F6DD2">
              <w:rPr>
                <w:rFonts w:eastAsia="Times New Roman"/>
                <w:color w:val="000000"/>
              </w:rPr>
              <w:t>21</w:t>
            </w:r>
          </w:p>
        </w:tc>
        <w:tc>
          <w:tcPr>
            <w:tcW w:w="464" w:type="pct"/>
            <w:noWrap/>
            <w:hideMark/>
          </w:tcPr>
          <w:p w14:paraId="691A7568"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695" w:type="pct"/>
            <w:noWrap/>
            <w:hideMark/>
          </w:tcPr>
          <w:p w14:paraId="37170CF2"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907" w:type="pct"/>
            <w:noWrap/>
            <w:hideMark/>
          </w:tcPr>
          <w:p w14:paraId="0A58648D"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411" w:type="pct"/>
            <w:noWrap/>
            <w:hideMark/>
          </w:tcPr>
          <w:p w14:paraId="7C163762"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B579359"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69BCBB22"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663" w:type="pct"/>
            <w:noWrap/>
            <w:hideMark/>
          </w:tcPr>
          <w:p w14:paraId="086406A9"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006025D0"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03975AAF" w14:textId="77777777" w:rsidR="00353C1C" w:rsidRPr="009F6DD2" w:rsidRDefault="00353C1C" w:rsidP="001546D1">
            <w:pPr>
              <w:jc w:val="right"/>
              <w:rPr>
                <w:rFonts w:eastAsia="Times New Roman"/>
                <w:color w:val="000000"/>
              </w:rPr>
            </w:pPr>
            <w:r w:rsidRPr="009F6DD2">
              <w:rPr>
                <w:rFonts w:eastAsia="Times New Roman"/>
                <w:color w:val="000000"/>
              </w:rPr>
              <w:t>&lt;±0.01</w:t>
            </w:r>
          </w:p>
        </w:tc>
      </w:tr>
      <w:tr w:rsidR="00353C1C" w:rsidRPr="009F6DD2" w14:paraId="6111CA80" w14:textId="77777777" w:rsidTr="001546D1">
        <w:trPr>
          <w:trHeight w:val="300"/>
        </w:trPr>
        <w:tc>
          <w:tcPr>
            <w:tcW w:w="261" w:type="pct"/>
            <w:noWrap/>
            <w:hideMark/>
          </w:tcPr>
          <w:p w14:paraId="723E9192" w14:textId="77777777" w:rsidR="00353C1C" w:rsidRPr="009F6DD2" w:rsidRDefault="00353C1C" w:rsidP="001546D1">
            <w:pPr>
              <w:jc w:val="right"/>
              <w:rPr>
                <w:rFonts w:eastAsia="Times New Roman"/>
                <w:color w:val="000000"/>
              </w:rPr>
            </w:pPr>
            <w:r w:rsidRPr="009F6DD2">
              <w:rPr>
                <w:rFonts w:eastAsia="Times New Roman"/>
                <w:color w:val="000000"/>
              </w:rPr>
              <w:t>22</w:t>
            </w:r>
          </w:p>
        </w:tc>
        <w:tc>
          <w:tcPr>
            <w:tcW w:w="464" w:type="pct"/>
            <w:noWrap/>
            <w:hideMark/>
          </w:tcPr>
          <w:p w14:paraId="656375D0" w14:textId="77777777" w:rsidR="00353C1C" w:rsidRPr="009F6DD2" w:rsidRDefault="00353C1C" w:rsidP="001546D1">
            <w:pPr>
              <w:jc w:val="right"/>
              <w:rPr>
                <w:rFonts w:eastAsia="Times New Roman"/>
                <w:color w:val="000000"/>
              </w:rPr>
            </w:pPr>
            <w:r w:rsidRPr="009F6DD2">
              <w:rPr>
                <w:rFonts w:eastAsia="Times New Roman"/>
                <w:color w:val="000000"/>
              </w:rPr>
              <w:t>0.01</w:t>
            </w:r>
          </w:p>
        </w:tc>
        <w:tc>
          <w:tcPr>
            <w:tcW w:w="695" w:type="pct"/>
            <w:noWrap/>
            <w:hideMark/>
          </w:tcPr>
          <w:p w14:paraId="33AB9C6E"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907" w:type="pct"/>
            <w:noWrap/>
            <w:hideMark/>
          </w:tcPr>
          <w:p w14:paraId="599D0911"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11" w:type="pct"/>
            <w:noWrap/>
            <w:hideMark/>
          </w:tcPr>
          <w:p w14:paraId="7871BA99"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3E106F3A"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1787D06D" w14:textId="77777777" w:rsidR="00353C1C" w:rsidRPr="009F6DD2" w:rsidRDefault="00353C1C" w:rsidP="001546D1">
            <w:pPr>
              <w:jc w:val="right"/>
              <w:rPr>
                <w:rFonts w:eastAsia="Times New Roman"/>
                <w:color w:val="000000"/>
              </w:rPr>
            </w:pPr>
            <w:r w:rsidRPr="009F6DD2">
              <w:rPr>
                <w:rFonts w:eastAsia="Times New Roman"/>
                <w:color w:val="000000"/>
              </w:rPr>
              <w:t>-</w:t>
            </w:r>
          </w:p>
        </w:tc>
        <w:tc>
          <w:tcPr>
            <w:tcW w:w="663" w:type="pct"/>
            <w:noWrap/>
            <w:hideMark/>
          </w:tcPr>
          <w:p w14:paraId="50539C98"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32AB597F" w14:textId="77777777" w:rsidR="00353C1C" w:rsidRPr="009F6DD2" w:rsidRDefault="00353C1C" w:rsidP="001546D1">
            <w:pPr>
              <w:jc w:val="right"/>
              <w:rPr>
                <w:rFonts w:eastAsia="Times New Roman"/>
                <w:color w:val="000000"/>
              </w:rPr>
            </w:pPr>
            <w:r w:rsidRPr="009F6DD2">
              <w:rPr>
                <w:rFonts w:eastAsia="Times New Roman"/>
                <w:color w:val="000000"/>
              </w:rPr>
              <w:t>&lt;±0.01</w:t>
            </w:r>
          </w:p>
        </w:tc>
        <w:tc>
          <w:tcPr>
            <w:tcW w:w="400" w:type="pct"/>
            <w:noWrap/>
            <w:hideMark/>
          </w:tcPr>
          <w:p w14:paraId="729534A6" w14:textId="77777777" w:rsidR="00353C1C" w:rsidRPr="009F6DD2" w:rsidRDefault="00353C1C" w:rsidP="001546D1">
            <w:pPr>
              <w:jc w:val="right"/>
              <w:rPr>
                <w:rFonts w:eastAsia="Times New Roman"/>
                <w:color w:val="000000"/>
              </w:rPr>
            </w:pPr>
            <w:r w:rsidRPr="009F6DD2">
              <w:rPr>
                <w:rFonts w:eastAsia="Times New Roman"/>
                <w:color w:val="000000"/>
              </w:rPr>
              <w:t>-</w:t>
            </w:r>
          </w:p>
        </w:tc>
      </w:tr>
    </w:tbl>
    <w:p w14:paraId="38107B6D" w14:textId="77777777" w:rsidR="00353C1C" w:rsidRDefault="00353C1C">
      <w:pPr>
        <w:jc w:val="center"/>
        <w:rPr>
          <w:rFonts w:ascii="Times New Roman" w:eastAsia="Times New Roman" w:hAnsi="Times New Roman" w:cs="Times New Roman"/>
          <w:i/>
          <w:sz w:val="24"/>
          <w:szCs w:val="24"/>
        </w:rPr>
      </w:pPr>
    </w:p>
    <w:sectPr w:rsidR="00353C1C">
      <w:footerReference w:type="default" r:id="rId2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seph.Caracappa" w:date="2022-02-10T19:21:00Z" w:initials="">
    <w:p w14:paraId="000001B4"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are there any reason for why you expected the seasonal pattern not to be reproduced? After all, it's forced?</w:t>
      </w:r>
    </w:p>
  </w:comment>
  <w:comment w:id="1" w:author="Joseph.Caracappa" w:date="2022-02-10T19:21:00Z" w:initials="">
    <w:p w14:paraId="000001C7"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R2: how did you calculate the relative abundance of the zooplankton? In </w:t>
      </w:r>
      <w:proofErr w:type="spellStart"/>
      <w:r>
        <w:rPr>
          <w:rFonts w:ascii="Arial" w:eastAsia="Arial" w:hAnsi="Arial" w:cs="Arial"/>
          <w:color w:val="000000"/>
        </w:rPr>
        <w:t>atlantis</w:t>
      </w:r>
      <w:proofErr w:type="spellEnd"/>
      <w:r>
        <w:rPr>
          <w:rFonts w:ascii="Arial" w:eastAsia="Arial" w:hAnsi="Arial" w:cs="Arial"/>
          <w:color w:val="000000"/>
        </w:rPr>
        <w:t>, these are biomass groups, unless you've implemented them as vertebrates?</w:t>
      </w:r>
    </w:p>
  </w:comment>
  <w:comment w:id="2" w:author="Joseph.Caracappa" w:date="2022-02-10T19:21:00Z" w:initials="">
    <w:p w14:paraId="000001BC"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w:t>
      </w:r>
      <w:proofErr w:type="gramStart"/>
      <w:r>
        <w:rPr>
          <w:rFonts w:ascii="Arial" w:eastAsia="Arial" w:hAnsi="Arial" w:cs="Arial"/>
          <w:color w:val="000000"/>
        </w:rPr>
        <w:t>: :</w:t>
      </w:r>
      <w:proofErr w:type="gramEnd"/>
      <w:r>
        <w:rPr>
          <w:rFonts w:ascii="Arial" w:eastAsia="Arial" w:hAnsi="Arial" w:cs="Arial"/>
          <w:color w:val="000000"/>
        </w:rPr>
        <w:t xml:space="preserve"> I'm not sure if the future work belongs here? Perhaps move to discussion or introduction?</w:t>
      </w:r>
    </w:p>
  </w:comment>
  <w:comment w:id="3" w:author="Andrew Beet - NOAA Affiliate" w:date="2022-02-11T14:02:00Z" w:initials="">
    <w:p w14:paraId="000001BD"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agree. move to discussion</w:t>
      </w:r>
    </w:p>
  </w:comment>
  <w:comment w:id="4" w:author="Vincent S. Saba" w:date="2022-04-21T18:19:00Z" w:initials="VSS">
    <w:p w14:paraId="299B96D9" w14:textId="1E79F9A0" w:rsidR="00B27E83" w:rsidRDefault="00B27E83">
      <w:pPr>
        <w:pStyle w:val="CommentText"/>
      </w:pPr>
      <w:r>
        <w:rPr>
          <w:rStyle w:val="CommentReference"/>
        </w:rPr>
        <w:annotationRef/>
      </w:r>
      <w:r>
        <w:t>Agree, move to concluding remarks.</w:t>
      </w:r>
    </w:p>
  </w:comment>
  <w:comment w:id="5" w:author="Joseph.Caracappa" w:date="2022-02-10T19:01:00Z" w:initials="">
    <w:p w14:paraId="000001D6"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Reviewer 1: If the authors wanted to make any of the code to </w:t>
      </w:r>
      <w:proofErr w:type="spellStart"/>
      <w:r>
        <w:rPr>
          <w:rFonts w:ascii="Arial" w:eastAsia="Arial" w:hAnsi="Arial" w:cs="Arial"/>
          <w:color w:val="000000"/>
        </w:rPr>
        <w:t>regrid</w:t>
      </w:r>
      <w:proofErr w:type="spellEnd"/>
      <w:r>
        <w:rPr>
          <w:rFonts w:ascii="Arial" w:eastAsia="Arial" w:hAnsi="Arial" w:cs="Arial"/>
          <w:color w:val="000000"/>
        </w:rPr>
        <w:t xml:space="preserve"> GLORYS or OC-CCI publicly available, this would benefit users in the Ecological Modelling readership</w:t>
      </w:r>
    </w:p>
  </w:comment>
  <w:comment w:id="6" w:author="Andrew Beet - NOAA Affiliate" w:date="2022-02-11T14:01:00Z" w:initials="">
    <w:p w14:paraId="000001D7"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wonder if </w:t>
      </w:r>
      <w:proofErr w:type="gramStart"/>
      <w:r>
        <w:rPr>
          <w:rFonts w:ascii="Arial" w:eastAsia="Arial" w:hAnsi="Arial" w:cs="Arial"/>
          <w:color w:val="000000"/>
        </w:rPr>
        <w:t>it  worth</w:t>
      </w:r>
      <w:proofErr w:type="gramEnd"/>
      <w:r>
        <w:rPr>
          <w:rFonts w:ascii="Arial" w:eastAsia="Arial" w:hAnsi="Arial" w:cs="Arial"/>
          <w:color w:val="000000"/>
        </w:rPr>
        <w:t xml:space="preserve"> creating a </w:t>
      </w:r>
      <w:proofErr w:type="spellStart"/>
      <w:r>
        <w:rPr>
          <w:rFonts w:ascii="Arial" w:eastAsia="Arial" w:hAnsi="Arial" w:cs="Arial"/>
          <w:color w:val="000000"/>
        </w:rPr>
        <w:t>stand alone</w:t>
      </w:r>
      <w:proofErr w:type="spellEnd"/>
      <w:r>
        <w:rPr>
          <w:rFonts w:ascii="Arial" w:eastAsia="Arial" w:hAnsi="Arial" w:cs="Arial"/>
          <w:color w:val="000000"/>
        </w:rPr>
        <w:t xml:space="preserve"> research compendium (on GitHub) to house the scripts used in this paper or maybe a reorg of the </w:t>
      </w:r>
      <w:proofErr w:type="spellStart"/>
      <w:r>
        <w:rPr>
          <w:rFonts w:ascii="Arial" w:eastAsia="Arial" w:hAnsi="Arial" w:cs="Arial"/>
          <w:color w:val="000000"/>
        </w:rPr>
        <w:t>neus-atlantis</w:t>
      </w:r>
      <w:proofErr w:type="spellEnd"/>
      <w:r>
        <w:rPr>
          <w:rFonts w:ascii="Arial" w:eastAsia="Arial" w:hAnsi="Arial" w:cs="Arial"/>
          <w:color w:val="000000"/>
        </w:rPr>
        <w:t xml:space="preserve"> repo. We may want to think about how to go about this if it makes sense</w:t>
      </w:r>
    </w:p>
  </w:comment>
  <w:comment w:id="7" w:author="Kim Hyde - NOAA Federal" w:date="2022-02-11T18:27:00Z" w:initials="">
    <w:p w14:paraId="000001D8"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This wouldn't be the default OC-CCI grid. I subset them and </w:t>
      </w:r>
      <w:proofErr w:type="spellStart"/>
      <w:r>
        <w:rPr>
          <w:rFonts w:ascii="Arial" w:eastAsia="Arial" w:hAnsi="Arial" w:cs="Arial"/>
          <w:color w:val="000000"/>
        </w:rPr>
        <w:t>regrid</w:t>
      </w:r>
      <w:proofErr w:type="spellEnd"/>
      <w:r>
        <w:rPr>
          <w:rFonts w:ascii="Arial" w:eastAsia="Arial" w:hAnsi="Arial" w:cs="Arial"/>
          <w:color w:val="000000"/>
        </w:rPr>
        <w:t xml:space="preserve"> them to the east coast. That being said, when I did the original extractions, I used a shapefile polygon to grab all of the pixels within an Atlantis box. I wouldn't necessarily consider that "</w:t>
      </w:r>
      <w:proofErr w:type="spellStart"/>
      <w:r>
        <w:rPr>
          <w:rFonts w:ascii="Arial" w:eastAsia="Arial" w:hAnsi="Arial" w:cs="Arial"/>
          <w:color w:val="000000"/>
        </w:rPr>
        <w:t>regridding</w:t>
      </w:r>
      <w:proofErr w:type="spellEnd"/>
      <w:r>
        <w:rPr>
          <w:rFonts w:ascii="Arial" w:eastAsia="Arial" w:hAnsi="Arial" w:cs="Arial"/>
          <w:color w:val="000000"/>
        </w:rPr>
        <w:t>".</w:t>
      </w:r>
    </w:p>
    <w:p w14:paraId="000001D9"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p>
    <w:p w14:paraId="000001DA"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Would you want to include code for other things such as the calculation of the Turner phytoplankton model?</w:t>
      </w:r>
    </w:p>
  </w:comment>
  <w:comment w:id="8" w:author="Joseph Caracappa - NOAA Affiliate" w:date="2022-02-15T16:22:00Z" w:initials="">
    <w:p w14:paraId="000001DB"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@andrew.beet@noaa.gov @kimberly.hyde@noaa.gov I think that for now, adding to the supplementary to describe the necessary functions to upscale the forcing sources and turn them into Atlantis files would be enough. </w:t>
      </w:r>
    </w:p>
    <w:p w14:paraId="000001DC"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p>
    <w:p w14:paraId="000001DD"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I don't think we're ready for is a very cleanly packaged toolkit that is generalized to any Atlantis model.</w:t>
      </w:r>
    </w:p>
  </w:comment>
  <w:comment w:id="18" w:author="Joseph.Caracappa" w:date="2022-02-10T19:45:00Z" w:initials="">
    <w:p w14:paraId="000001C8"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w:t>
      </w:r>
      <w:proofErr w:type="gramStart"/>
      <w:r>
        <w:rPr>
          <w:rFonts w:ascii="Arial" w:eastAsia="Arial" w:hAnsi="Arial" w:cs="Arial"/>
          <w:color w:val="000000"/>
        </w:rPr>
        <w:t>: :</w:t>
      </w:r>
      <w:proofErr w:type="gramEnd"/>
      <w:r>
        <w:rPr>
          <w:rFonts w:ascii="Arial" w:eastAsia="Arial" w:hAnsi="Arial" w:cs="Arial"/>
          <w:color w:val="000000"/>
        </w:rPr>
        <w:t xml:space="preserve"> I miss some statistics, rather than just comparing figures. Your results seem good enough to stand some of the 'standard' statistics, even though it can sometimes be painful to see those numbers, I strongly encourage that these are added. It would add to your paper.</w:t>
      </w:r>
    </w:p>
  </w:comment>
  <w:comment w:id="19" w:author="Joseph.Caracappa" w:date="2022-02-10T19:51:00Z" w:initials="">
    <w:p w14:paraId="000001C9"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R2: the result chapter is very detailed and long. Can you consider moving parts of it to </w:t>
      </w:r>
      <w:proofErr w:type="spellStart"/>
      <w:r>
        <w:rPr>
          <w:rFonts w:ascii="Arial" w:eastAsia="Arial" w:hAnsi="Arial" w:cs="Arial"/>
          <w:color w:val="000000"/>
        </w:rPr>
        <w:t>supplementaries</w:t>
      </w:r>
      <w:proofErr w:type="spellEnd"/>
      <w:r>
        <w:rPr>
          <w:rFonts w:ascii="Arial" w:eastAsia="Arial" w:hAnsi="Arial" w:cs="Arial"/>
          <w:color w:val="000000"/>
        </w:rPr>
        <w:t>?</w:t>
      </w:r>
    </w:p>
  </w:comment>
  <w:comment w:id="27" w:author="Vincent S. Saba" w:date="2022-04-21T19:33:00Z" w:initials="VSS">
    <w:p w14:paraId="26203899" w14:textId="0A4ABE52" w:rsidR="00347945" w:rsidRDefault="00347945">
      <w:pPr>
        <w:pStyle w:val="CommentText"/>
      </w:pPr>
      <w:r>
        <w:rPr>
          <w:rStyle w:val="CommentReference"/>
        </w:rPr>
        <w:annotationRef/>
      </w:r>
      <w:r>
        <w:t>Labrador shelf is way up north?  Do you mean Scotian Shelf?</w:t>
      </w:r>
    </w:p>
  </w:comment>
  <w:comment w:id="28" w:author="Joseph Caracappa - NOAA Affiliate" w:date="2022-04-12T16:27:00Z" w:initials="">
    <w:p w14:paraId="000001CF"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 However, salinity and temperature results (Figure 4) could be summarized additionally simply as reporting mean bias between GLORYS and the Atlantis maps. Perhaps calculating a similar mean bias in flows would be useful – my sense is that this would suggest that temperature and salinity are easier to map to Atlantis than the flow. Readers would also gain context if you added a paragraph explaining how the biology of the model is influenced by salinity (perhaps not at all!) and temperature (Q10 rates and the processes you’ve chosen to link to Q10).</w:t>
      </w:r>
    </w:p>
  </w:comment>
  <w:comment w:id="29" w:author="Vincent S. Saba" w:date="2022-04-21T19:46:00Z" w:initials="VSS">
    <w:p w14:paraId="1C978841" w14:textId="0E98B497" w:rsidR="0095277A" w:rsidRDefault="0095277A">
      <w:pPr>
        <w:pStyle w:val="CommentText"/>
      </w:pPr>
      <w:r>
        <w:rPr>
          <w:rStyle w:val="CommentReference"/>
        </w:rPr>
        <w:annotationRef/>
      </w:r>
      <w:r>
        <w:t xml:space="preserve">Is it OK that the negative and positive sides of these </w:t>
      </w:r>
      <w:proofErr w:type="gramStart"/>
      <w:r>
        <w:t>two color</w:t>
      </w:r>
      <w:proofErr w:type="gramEnd"/>
      <w:r>
        <w:t xml:space="preserve"> bars are not proportional?  Couldn’t you put and arrow above a specific temp </w:t>
      </w:r>
      <w:proofErr w:type="gramStart"/>
      <w:r>
        <w:t>in order to</w:t>
      </w:r>
      <w:proofErr w:type="gramEnd"/>
      <w:r>
        <w:t xml:space="preserve"> keep both sides proportional?</w:t>
      </w:r>
    </w:p>
  </w:comment>
  <w:comment w:id="30" w:author="Joseph.Caracappa" w:date="2022-02-10T19:04:00Z" w:initials="">
    <w:p w14:paraId="000001D0"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 might also be worth mentioning in the Discussion – in terms of what future questions you intend to address with the model, vs what is at the wrong spatial scale.</w:t>
      </w:r>
    </w:p>
  </w:comment>
  <w:comment w:id="31" w:author="Joseph.Caracappa" w:date="2022-02-10T18:58:00Z" w:initials="">
    <w:p w14:paraId="000001B7"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 The Table legend and main text should more clearly explain that within each guild such as “benthos”, you are evaluating the persistence and relative abundance of Atlantis functional groups.</w:t>
      </w:r>
    </w:p>
  </w:comment>
  <w:comment w:id="32" w:author="Joseph.Caracappa" w:date="2022-02-10T19:48:00Z" w:initials="">
    <w:p w14:paraId="000001B8"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if you add a column containing expected/observed means, this will be very useful.</w:t>
      </w:r>
    </w:p>
    <w:p w14:paraId="000001B9"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p>
    <w:p w14:paraId="000001BA"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w:t>
      </w:r>
      <w:proofErr w:type="gramStart"/>
      <w:r>
        <w:rPr>
          <w:rFonts w:ascii="Arial" w:eastAsia="Arial" w:hAnsi="Arial" w:cs="Arial"/>
          <w:color w:val="000000"/>
        </w:rPr>
        <w:t>: :</w:t>
      </w:r>
      <w:proofErr w:type="gramEnd"/>
      <w:r>
        <w:rPr>
          <w:rFonts w:ascii="Arial" w:eastAsia="Arial" w:hAnsi="Arial" w:cs="Arial"/>
          <w:color w:val="000000"/>
        </w:rPr>
        <w:t xml:space="preserve"> is there a couple of typos in there? It says 'Atlantis', should it be 'Atlantic'?</w:t>
      </w:r>
    </w:p>
  </w:comment>
  <w:comment w:id="34" w:author="Joseph Caracappa - NOAA Affiliate" w:date="2022-02-22T17:12:00Z" w:initials="">
    <w:p w14:paraId="000001BB"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Rework: Incorporate </w:t>
      </w:r>
      <w:proofErr w:type="spellStart"/>
      <w:r>
        <w:rPr>
          <w:rFonts w:ascii="Arial" w:eastAsia="Arial" w:hAnsi="Arial" w:cs="Arial"/>
          <w:color w:val="000000"/>
        </w:rPr>
        <w:t>Survdat</w:t>
      </w:r>
      <w:proofErr w:type="spellEnd"/>
      <w:r>
        <w:rPr>
          <w:rFonts w:ascii="Arial" w:eastAsia="Arial" w:hAnsi="Arial" w:cs="Arial"/>
          <w:color w:val="000000"/>
        </w:rPr>
        <w:t xml:space="preserve"> estimates along with NEUS means. Pie chart inset for proportion in each EPU?</w:t>
      </w:r>
    </w:p>
  </w:comment>
  <w:comment w:id="33" w:author="Joseph.Caracappa" w:date="2022-04-18T17:46:00Z" w:initials="J">
    <w:p w14:paraId="2F87D9AD" w14:textId="37F3A521" w:rsidR="00786957" w:rsidRDefault="00786957">
      <w:pPr>
        <w:pStyle w:val="CommentText"/>
      </w:pPr>
      <w:r>
        <w:rPr>
          <w:rStyle w:val="CommentReference"/>
        </w:rPr>
        <w:annotationRef/>
      </w:r>
      <w:r>
        <w:t>Add citations for assessments</w:t>
      </w:r>
    </w:p>
  </w:comment>
  <w:comment w:id="35" w:author="Joseph.Caracappa" w:date="2022-02-10T19:00:00Z" w:initials="">
    <w:p w14:paraId="000001BE"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 It is concerning that 95% of phytoplankton consumption is happening in the benthos. Since the present paper is focused on planktonic processes I don’t think this is reason to reject the paper. But sources for benthos biomass and other details should be investigated before future applications for groundfish fisheries etc.</w:t>
      </w:r>
    </w:p>
  </w:comment>
  <w:comment w:id="36" w:author="Joseph.Caracappa" w:date="2022-02-10T19:00:00Z" w:initials="">
    <w:p w14:paraId="000001BF"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need a much more confident explanation for why this isn’t a problem.</w:t>
      </w:r>
    </w:p>
  </w:comment>
  <w:comment w:id="37" w:author="Joseph Caracappa - NOAA Affiliate" w:date="2022-02-22T17:16:00Z" w:initials="">
    <w:p w14:paraId="000001C0"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Solution: Reduced phytoplankton sinking rates to account for vertical </w:t>
      </w:r>
      <w:proofErr w:type="spellStart"/>
      <w:r>
        <w:rPr>
          <w:rFonts w:ascii="Arial" w:eastAsia="Arial" w:hAnsi="Arial" w:cs="Arial"/>
          <w:color w:val="000000"/>
        </w:rPr>
        <w:t>hyperdiffusion</w:t>
      </w:r>
      <w:proofErr w:type="spellEnd"/>
      <w:r>
        <w:rPr>
          <w:rFonts w:ascii="Arial" w:eastAsia="Arial" w:hAnsi="Arial" w:cs="Arial"/>
          <w:color w:val="000000"/>
        </w:rPr>
        <w:t>. Reduces the benthic "sink" for deposited phytoplankton. Set PS sinking to 0 due to size.</w:t>
      </w:r>
    </w:p>
  </w:comment>
  <w:comment w:id="39" w:author="Joseph Caracappa - NOAA Affiliate" w:date="2022-02-22T17:16:00Z" w:initials="">
    <w:p w14:paraId="000001C1"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To Do: Rerun stats</w:t>
      </w:r>
    </w:p>
  </w:comment>
  <w:comment w:id="38" w:author="Joseph.Caracappa" w:date="2022-04-19T10:48:00Z" w:initials="J">
    <w:p w14:paraId="00D65A8C" w14:textId="3A5C5073" w:rsidR="001C2EAF" w:rsidRDefault="001C2EAF">
      <w:pPr>
        <w:pStyle w:val="CommentText"/>
      </w:pPr>
      <w:r>
        <w:rPr>
          <w:rStyle w:val="CommentReference"/>
        </w:rPr>
        <w:annotationRef/>
      </w:r>
    </w:p>
  </w:comment>
  <w:comment w:id="40" w:author="Joseph.Caracappa" w:date="2022-02-10T18:56:00Z" w:initials="">
    <w:p w14:paraId="000001DE"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w:t>
      </w:r>
    </w:p>
    <w:p w14:paraId="000001DF"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suggest linking this whole innovation to the broader literature on ecosystem modeling. One possibility is Rose et al. (2010), which includes discussions of one-way forcing vs two-way linking, the needs and challenge to include benthic as well as pelagic food web, and the different representations needed for zooplankton depending on whether one is focused on NPZ vs higher trophic levels. Rose, Kenneth A., et al. "End‐to‐end models for the analysis of marine ecosystems: challenges, issues, and next steps." Marine and Coastal Fisheries 2.1 (2010): 115-130</w:t>
      </w:r>
    </w:p>
  </w:comment>
  <w:comment w:id="41" w:author="Joseph.Caracappa" w:date="2022-02-10T20:46:00Z" w:initials="">
    <w:p w14:paraId="000001E0"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I miss discussion on the uncertainties and the consequences of the choices you've made in your model?</w:t>
      </w:r>
    </w:p>
  </w:comment>
  <w:comment w:id="42" w:author="Kim Hyde - NOAA Federal" w:date="2022-02-15T22:50:00Z" w:initials="">
    <w:p w14:paraId="000001E1"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R1 has an interesting point.  Part of that discussion could be around what data is readily available and at the necessary temporal and spatial scale needed to run a model.</w:t>
      </w:r>
    </w:p>
  </w:comment>
  <w:comment w:id="43" w:author="Joseph.Caracappa" w:date="2022-02-10T20:43:00Z" w:initials="">
    <w:p w14:paraId="000001C4"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This is not shown? (ref comment above on the level of planktivores).</w:t>
      </w:r>
    </w:p>
  </w:comment>
  <w:comment w:id="44" w:author="Joseph Caracappa - NOAA Affiliate" w:date="2022-02-22T17:22:00Z" w:initials="">
    <w:p w14:paraId="000001C5"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We do not have good accurate system-wide estimates of planktivore species biomass. Rather indices or SSB are used. </w:t>
      </w:r>
      <w:proofErr w:type="gramStart"/>
      <w:r>
        <w:rPr>
          <w:rFonts w:ascii="Arial" w:eastAsia="Arial" w:hAnsi="Arial" w:cs="Arial"/>
          <w:color w:val="000000"/>
        </w:rPr>
        <w:t>Try  to</w:t>
      </w:r>
      <w:proofErr w:type="gramEnd"/>
      <w:r>
        <w:rPr>
          <w:rFonts w:ascii="Arial" w:eastAsia="Arial" w:hAnsi="Arial" w:cs="Arial"/>
          <w:color w:val="000000"/>
        </w:rPr>
        <w:t xml:space="preserve"> be more quantitative.</w:t>
      </w:r>
    </w:p>
  </w:comment>
  <w:comment w:id="45" w:author="Joseph.Caracappa" w:date="2022-02-10T20:45:00Z" w:initials="">
    <w:p w14:paraId="000001B0"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R2: this is applicable for all </w:t>
      </w:r>
      <w:proofErr w:type="spellStart"/>
      <w:r>
        <w:rPr>
          <w:rFonts w:ascii="Arial" w:eastAsia="Arial" w:hAnsi="Arial" w:cs="Arial"/>
          <w:color w:val="000000"/>
        </w:rPr>
        <w:t>atlantis</w:t>
      </w:r>
      <w:proofErr w:type="spellEnd"/>
      <w:r>
        <w:rPr>
          <w:rFonts w:ascii="Arial" w:eastAsia="Arial" w:hAnsi="Arial" w:cs="Arial"/>
          <w:color w:val="000000"/>
        </w:rPr>
        <w:t xml:space="preserve"> models?</w:t>
      </w:r>
    </w:p>
  </w:comment>
  <w:comment w:id="46" w:author="Joseph Caracappa - NOAA Affiliate" w:date="2022-02-22T17:28:00Z" w:initials="">
    <w:p w14:paraId="000001B1"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Yes. Cite user guide for common tradeoffs</w:t>
      </w:r>
    </w:p>
  </w:comment>
  <w:comment w:id="47" w:author="Joseph.Caracappa" w:date="2022-02-10T20:45:00Z" w:initials="">
    <w:p w14:paraId="000001B5"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R2: Other model examples on this? Increasing the grid will help circulation, but is that what your model was built for? Focus on the objectives of the model (and the </w:t>
      </w:r>
      <w:proofErr w:type="spellStart"/>
      <w:r>
        <w:rPr>
          <w:rFonts w:ascii="Arial" w:eastAsia="Arial" w:hAnsi="Arial" w:cs="Arial"/>
          <w:color w:val="000000"/>
        </w:rPr>
        <w:t>atlantis</w:t>
      </w:r>
      <w:proofErr w:type="spellEnd"/>
      <w:r>
        <w:rPr>
          <w:rFonts w:ascii="Arial" w:eastAsia="Arial" w:hAnsi="Arial" w:cs="Arial"/>
          <w:color w:val="000000"/>
        </w:rPr>
        <w:t xml:space="preserve"> framework).</w:t>
      </w:r>
    </w:p>
  </w:comment>
  <w:comment w:id="48" w:author="Joseph Caracappa - NOAA Affiliate" w:date="2022-02-22T19:01:00Z" w:initials="">
    <w:p w14:paraId="000001B6"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That was more or less the intended point. An alternative model geometry may capture circulation better, and while it may be important for the model, is not the focus of NEUSv2</w:t>
      </w:r>
    </w:p>
  </w:comment>
  <w:comment w:id="49" w:author="Joseph.Caracappa" w:date="2022-02-10T20:46:00Z" w:initials="">
    <w:p w14:paraId="000001D2"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Why is this wrong? Add examples and discussion from your system.</w:t>
      </w:r>
    </w:p>
  </w:comment>
  <w:comment w:id="50" w:author="Joseph Caracappa - NOAA Affiliate" w:date="2022-02-22T19:02:00Z" w:initials="">
    <w:p w14:paraId="000001D3"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Real bivalve diets are mainly phytoplankton. Cite</w:t>
      </w:r>
    </w:p>
  </w:comment>
  <w:comment w:id="51" w:author="Joseph.Caracappa" w:date="2022-02-10T20:47:00Z" w:initials="">
    <w:p w14:paraId="000001D4"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How certain are the satellite data? Compared to in-situ observations or modelling? How would this impact your results?</w:t>
      </w:r>
    </w:p>
  </w:comment>
  <w:comment w:id="52" w:author="Joseph Caracappa - NOAA Affiliate" w:date="2022-02-22T19:08:00Z" w:initials="">
    <w:p w14:paraId="000001D5"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do not have in-situ observations on the spatial or temporal scales to create an analogous forcing product. Modeling products may be similar but might have more uncertainty</w:t>
      </w:r>
    </w:p>
  </w:comment>
  <w:comment w:id="53" w:author="Joseph.Caracappa" w:date="2022-02-10T20:47:00Z" w:initials="">
    <w:p w14:paraId="000001B2"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by forcing you're cutting the connection. Please discuss the uncertainty on this, and the pros/</w:t>
      </w:r>
      <w:proofErr w:type="spellStart"/>
      <w:r>
        <w:rPr>
          <w:rFonts w:ascii="Arial" w:eastAsia="Arial" w:hAnsi="Arial" w:cs="Arial"/>
          <w:color w:val="000000"/>
        </w:rPr>
        <w:t>con's</w:t>
      </w:r>
      <w:proofErr w:type="spellEnd"/>
      <w:r>
        <w:rPr>
          <w:rFonts w:ascii="Arial" w:eastAsia="Arial" w:hAnsi="Arial" w:cs="Arial"/>
          <w:color w:val="000000"/>
        </w:rPr>
        <w:t xml:space="preserve"> of forcing phytoplankton, with examples from other model systems that have done this? How successful has this been in other modelling systems?</w:t>
      </w:r>
    </w:p>
  </w:comment>
  <w:comment w:id="54" w:author="Joseph Caracappa - NOAA Affiliate" w:date="2022-02-22T19:08:00Z" w:initials="">
    <w:p w14:paraId="000001B3" w14:textId="77777777" w:rsidR="00786957" w:rsidRDefault="0078695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 Atlantis models have done this. Need to look around.</w:t>
      </w:r>
    </w:p>
  </w:comment>
  <w:comment w:id="58" w:author="Vincent S. Saba" w:date="2022-04-21T19:57:00Z" w:initials="VSS">
    <w:p w14:paraId="7527C777" w14:textId="51A44852" w:rsidR="00753174" w:rsidRDefault="00753174">
      <w:pPr>
        <w:pStyle w:val="CommentText"/>
      </w:pPr>
      <w:r>
        <w:rPr>
          <w:rStyle w:val="CommentReference"/>
        </w:rPr>
        <w:annotationRef/>
      </w:r>
      <w:r>
        <w:t>Add that last sentence from Abstract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B4" w15:done="0"/>
  <w15:commentEx w15:paraId="000001C7" w15:done="0"/>
  <w15:commentEx w15:paraId="000001BC" w15:done="0"/>
  <w15:commentEx w15:paraId="000001BD" w15:paraIdParent="000001BC" w15:done="0"/>
  <w15:commentEx w15:paraId="299B96D9" w15:paraIdParent="000001BC" w15:done="0"/>
  <w15:commentEx w15:paraId="000001D6" w15:done="0"/>
  <w15:commentEx w15:paraId="000001D7" w15:paraIdParent="000001D6" w15:done="0"/>
  <w15:commentEx w15:paraId="000001DA" w15:paraIdParent="000001D6" w15:done="0"/>
  <w15:commentEx w15:paraId="000001DD" w15:paraIdParent="000001D6" w15:done="0"/>
  <w15:commentEx w15:paraId="000001C8" w15:done="1"/>
  <w15:commentEx w15:paraId="000001C9" w15:paraIdParent="000001C8" w15:done="1"/>
  <w15:commentEx w15:paraId="26203899" w15:done="0"/>
  <w15:commentEx w15:paraId="000001CF" w15:done="1"/>
  <w15:commentEx w15:paraId="1C978841" w15:done="0"/>
  <w15:commentEx w15:paraId="000001D0" w15:done="1"/>
  <w15:commentEx w15:paraId="000001B7" w15:done="1"/>
  <w15:commentEx w15:paraId="000001BA" w15:paraIdParent="000001B7" w15:done="1"/>
  <w15:commentEx w15:paraId="000001BB" w15:paraIdParent="000001B7" w15:done="1"/>
  <w15:commentEx w15:paraId="2F87D9AD" w15:paraIdParent="000001B7" w15:done="1"/>
  <w15:commentEx w15:paraId="000001BE" w15:done="1"/>
  <w15:commentEx w15:paraId="000001BF" w15:paraIdParent="000001BE" w15:done="1"/>
  <w15:commentEx w15:paraId="000001C0" w15:paraIdParent="000001BE" w15:done="1"/>
  <w15:commentEx w15:paraId="000001C1" w15:paraIdParent="000001BE" w15:done="1"/>
  <w15:commentEx w15:paraId="00D65A8C" w15:paraIdParent="000001BE" w15:done="0"/>
  <w15:commentEx w15:paraId="000001DF" w15:done="1"/>
  <w15:commentEx w15:paraId="000001E0" w15:paraIdParent="000001DF" w15:done="1"/>
  <w15:commentEx w15:paraId="000001E1" w15:paraIdParent="000001DF" w15:done="1"/>
  <w15:commentEx w15:paraId="000001C4" w15:done="1"/>
  <w15:commentEx w15:paraId="000001C5" w15:paraIdParent="000001C4" w15:done="1"/>
  <w15:commentEx w15:paraId="000001B0" w15:done="1"/>
  <w15:commentEx w15:paraId="000001B1" w15:paraIdParent="000001B0" w15:done="1"/>
  <w15:commentEx w15:paraId="000001B5" w15:done="1"/>
  <w15:commentEx w15:paraId="000001B6" w15:paraIdParent="000001B5" w15:done="1"/>
  <w15:commentEx w15:paraId="000001D2" w15:done="1"/>
  <w15:commentEx w15:paraId="000001D3" w15:paraIdParent="000001D2" w15:done="1"/>
  <w15:commentEx w15:paraId="000001D4" w15:done="1"/>
  <w15:commentEx w15:paraId="000001D5" w15:paraIdParent="000001D4" w15:done="1"/>
  <w15:commentEx w15:paraId="000001B2" w15:done="1"/>
  <w15:commentEx w15:paraId="000001B3" w15:paraIdParent="000001B2" w15:done="1"/>
  <w15:commentEx w15:paraId="7527C7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C0508" w16cex:dateUtc="2022-02-11T00:21:00Z"/>
  <w16cex:commentExtensible w16cex:durableId="260C0507" w16cex:dateUtc="2022-02-11T00:21:00Z"/>
  <w16cex:commentExtensible w16cex:durableId="260C0506" w16cex:dateUtc="2022-02-11T00:21:00Z"/>
  <w16cex:commentExtensible w16cex:durableId="260C0505" w16cex:dateUtc="2022-02-11T19:02:00Z"/>
  <w16cex:commentExtensible w16cex:durableId="260C1EAF" w16cex:dateUtc="2022-04-21T22:19:00Z"/>
  <w16cex:commentExtensible w16cex:durableId="260C0504" w16cex:dateUtc="2022-02-11T00:01:00Z"/>
  <w16cex:commentExtensible w16cex:durableId="260C0503" w16cex:dateUtc="2022-02-11T19:01:00Z"/>
  <w16cex:commentExtensible w16cex:durableId="260C0502" w16cex:dateUtc="2022-02-11T23:27:00Z"/>
  <w16cex:commentExtensible w16cex:durableId="260C0501" w16cex:dateUtc="2022-02-15T21:22:00Z"/>
  <w16cex:commentExtensible w16cex:durableId="260C0500" w16cex:dateUtc="2022-02-11T00:45:00Z"/>
  <w16cex:commentExtensible w16cex:durableId="260C04FF" w16cex:dateUtc="2022-02-11T00:51:00Z"/>
  <w16cex:commentExtensible w16cex:durableId="260C301A" w16cex:dateUtc="2022-04-21T23:33:00Z"/>
  <w16cex:commentExtensible w16cex:durableId="260C04FE" w16cex:dateUtc="2022-04-12T20:27:00Z"/>
  <w16cex:commentExtensible w16cex:durableId="260C3307" w16cex:dateUtc="2022-04-21T23:46:00Z"/>
  <w16cex:commentExtensible w16cex:durableId="260C04FD" w16cex:dateUtc="2022-02-11T00:04:00Z"/>
  <w16cex:commentExtensible w16cex:durableId="260C04FC" w16cex:dateUtc="2022-02-10T23:58:00Z"/>
  <w16cex:commentExtensible w16cex:durableId="260C04FB" w16cex:dateUtc="2022-02-11T00:48:00Z"/>
  <w16cex:commentExtensible w16cex:durableId="260C04FA" w16cex:dateUtc="2022-02-22T22:12:00Z"/>
  <w16cex:commentExtensible w16cex:durableId="260C04F9" w16cex:dateUtc="2022-04-18T21:46:00Z"/>
  <w16cex:commentExtensible w16cex:durableId="260C04F8" w16cex:dateUtc="2022-02-11T00:00:00Z"/>
  <w16cex:commentExtensible w16cex:durableId="260C04F7" w16cex:dateUtc="2022-02-11T00:00:00Z"/>
  <w16cex:commentExtensible w16cex:durableId="260C04F6" w16cex:dateUtc="2022-02-22T22:16:00Z"/>
  <w16cex:commentExtensible w16cex:durableId="260C04F5" w16cex:dateUtc="2022-02-22T22:16:00Z"/>
  <w16cex:commentExtensible w16cex:durableId="260C04F4" w16cex:dateUtc="2022-04-19T14:48:00Z"/>
  <w16cex:commentExtensible w16cex:durableId="260C04F3" w16cex:dateUtc="2022-02-10T23:56:00Z"/>
  <w16cex:commentExtensible w16cex:durableId="260C04F2" w16cex:dateUtc="2022-02-11T01:46:00Z"/>
  <w16cex:commentExtensible w16cex:durableId="260C04F1" w16cex:dateUtc="2022-02-16T03:50:00Z"/>
  <w16cex:commentExtensible w16cex:durableId="260C04F0" w16cex:dateUtc="2022-02-11T01:43:00Z"/>
  <w16cex:commentExtensible w16cex:durableId="260C04EF" w16cex:dateUtc="2022-02-22T22:22:00Z"/>
  <w16cex:commentExtensible w16cex:durableId="260C04E5" w16cex:dateUtc="2022-02-11T01:45:00Z"/>
  <w16cex:commentExtensible w16cex:durableId="260C04E6" w16cex:dateUtc="2022-02-22T22:28:00Z"/>
  <w16cex:commentExtensible w16cex:durableId="260C04EE" w16cex:dateUtc="2022-02-11T01:45:00Z"/>
  <w16cex:commentExtensible w16cex:durableId="260C04ED" w16cex:dateUtc="2022-02-23T00:01:00Z"/>
  <w16cex:commentExtensible w16cex:durableId="260C04EC" w16cex:dateUtc="2022-02-11T01:46:00Z"/>
  <w16cex:commentExtensible w16cex:durableId="260C04EB" w16cex:dateUtc="2022-02-23T00:02:00Z"/>
  <w16cex:commentExtensible w16cex:durableId="260C04E7" w16cex:dateUtc="2022-02-11T01:47:00Z"/>
  <w16cex:commentExtensible w16cex:durableId="260C04E8" w16cex:dateUtc="2022-02-23T00:08:00Z"/>
  <w16cex:commentExtensible w16cex:durableId="260C04EA" w16cex:dateUtc="2022-02-11T01:47:00Z"/>
  <w16cex:commentExtensible w16cex:durableId="260C04E9" w16cex:dateUtc="2022-02-23T00:08:00Z"/>
  <w16cex:commentExtensible w16cex:durableId="260C35C0" w16cex:dateUtc="2022-04-21T2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B4" w16cid:durableId="260C0508"/>
  <w16cid:commentId w16cid:paraId="000001C7" w16cid:durableId="260C0507"/>
  <w16cid:commentId w16cid:paraId="000001BC" w16cid:durableId="260C0506"/>
  <w16cid:commentId w16cid:paraId="000001BD" w16cid:durableId="260C0505"/>
  <w16cid:commentId w16cid:paraId="299B96D9" w16cid:durableId="260C1EAF"/>
  <w16cid:commentId w16cid:paraId="000001D6" w16cid:durableId="260C0504"/>
  <w16cid:commentId w16cid:paraId="000001D7" w16cid:durableId="260C0503"/>
  <w16cid:commentId w16cid:paraId="000001DA" w16cid:durableId="260C0502"/>
  <w16cid:commentId w16cid:paraId="000001DD" w16cid:durableId="260C0501"/>
  <w16cid:commentId w16cid:paraId="000001C8" w16cid:durableId="260C0500"/>
  <w16cid:commentId w16cid:paraId="000001C9" w16cid:durableId="260C04FF"/>
  <w16cid:commentId w16cid:paraId="26203899" w16cid:durableId="260C301A"/>
  <w16cid:commentId w16cid:paraId="000001CF" w16cid:durableId="260C04FE"/>
  <w16cid:commentId w16cid:paraId="1C978841" w16cid:durableId="260C3307"/>
  <w16cid:commentId w16cid:paraId="000001D0" w16cid:durableId="260C04FD"/>
  <w16cid:commentId w16cid:paraId="000001B7" w16cid:durableId="260C04FC"/>
  <w16cid:commentId w16cid:paraId="000001BA" w16cid:durableId="260C04FB"/>
  <w16cid:commentId w16cid:paraId="000001BB" w16cid:durableId="260C04FA"/>
  <w16cid:commentId w16cid:paraId="2F87D9AD" w16cid:durableId="260C04F9"/>
  <w16cid:commentId w16cid:paraId="000001BE" w16cid:durableId="260C04F8"/>
  <w16cid:commentId w16cid:paraId="000001BF" w16cid:durableId="260C04F7"/>
  <w16cid:commentId w16cid:paraId="000001C0" w16cid:durableId="260C04F6"/>
  <w16cid:commentId w16cid:paraId="000001C1" w16cid:durableId="260C04F5"/>
  <w16cid:commentId w16cid:paraId="00D65A8C" w16cid:durableId="260C04F4"/>
  <w16cid:commentId w16cid:paraId="000001DF" w16cid:durableId="260C04F3"/>
  <w16cid:commentId w16cid:paraId="000001E0" w16cid:durableId="260C04F2"/>
  <w16cid:commentId w16cid:paraId="000001E1" w16cid:durableId="260C04F1"/>
  <w16cid:commentId w16cid:paraId="000001C4" w16cid:durableId="260C04F0"/>
  <w16cid:commentId w16cid:paraId="000001C5" w16cid:durableId="260C04EF"/>
  <w16cid:commentId w16cid:paraId="000001B0" w16cid:durableId="260C04E5"/>
  <w16cid:commentId w16cid:paraId="000001B1" w16cid:durableId="260C04E6"/>
  <w16cid:commentId w16cid:paraId="000001B5" w16cid:durableId="260C04EE"/>
  <w16cid:commentId w16cid:paraId="000001B6" w16cid:durableId="260C04ED"/>
  <w16cid:commentId w16cid:paraId="000001D2" w16cid:durableId="260C04EC"/>
  <w16cid:commentId w16cid:paraId="000001D3" w16cid:durableId="260C04EB"/>
  <w16cid:commentId w16cid:paraId="000001D4" w16cid:durableId="260C04E7"/>
  <w16cid:commentId w16cid:paraId="000001D5" w16cid:durableId="260C04E8"/>
  <w16cid:commentId w16cid:paraId="000001B2" w16cid:durableId="260C04EA"/>
  <w16cid:commentId w16cid:paraId="000001B3" w16cid:durableId="260C04E9"/>
  <w16cid:commentId w16cid:paraId="7527C777" w16cid:durableId="260C35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B5B80" w14:textId="77777777" w:rsidR="008E71F3" w:rsidRDefault="008E71F3">
      <w:pPr>
        <w:spacing w:after="0" w:line="240" w:lineRule="auto"/>
      </w:pPr>
      <w:r>
        <w:separator/>
      </w:r>
    </w:p>
  </w:endnote>
  <w:endnote w:type="continuationSeparator" w:id="0">
    <w:p w14:paraId="0C2D4A0D" w14:textId="77777777" w:rsidR="008E71F3" w:rsidRDefault="008E7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AD" w14:textId="6DC6439B" w:rsidR="00786957" w:rsidRDefault="00786957">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E43B48">
      <w:rPr>
        <w:noProof/>
        <w:color w:val="000000"/>
      </w:rPr>
      <w:t>30</w:t>
    </w:r>
    <w:r>
      <w:rPr>
        <w:color w:val="000000"/>
      </w:rPr>
      <w:fldChar w:fldCharType="end"/>
    </w:r>
  </w:p>
  <w:p w14:paraId="000001AE" w14:textId="77777777" w:rsidR="00786957" w:rsidRDefault="0078695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11F62" w14:textId="77777777" w:rsidR="008E71F3" w:rsidRDefault="008E71F3">
      <w:pPr>
        <w:spacing w:after="0" w:line="240" w:lineRule="auto"/>
      </w:pPr>
      <w:r>
        <w:separator/>
      </w:r>
    </w:p>
  </w:footnote>
  <w:footnote w:type="continuationSeparator" w:id="0">
    <w:p w14:paraId="4038CC2B" w14:textId="77777777" w:rsidR="008E71F3" w:rsidRDefault="008E71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D042C5"/>
    <w:multiLevelType w:val="multilevel"/>
    <w:tmpl w:val="8F9AA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1511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ph.Caracappa">
    <w15:presenceInfo w15:providerId="AD" w15:userId="S-1-5-21-1625102663-4013227018-1311561448-76890"/>
  </w15:person>
  <w15:person w15:author="Vincent S. Saba">
    <w15:presenceInfo w15:providerId="AD" w15:userId="S::vsaba@princeton.edu::f1789c01-3af4-4248-ae45-a118e28ec3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C02"/>
    <w:rsid w:val="000205B3"/>
    <w:rsid w:val="00097DC9"/>
    <w:rsid w:val="000A00AB"/>
    <w:rsid w:val="000E562B"/>
    <w:rsid w:val="00121F6E"/>
    <w:rsid w:val="00134A3C"/>
    <w:rsid w:val="00166B27"/>
    <w:rsid w:val="001C23A7"/>
    <w:rsid w:val="001C2EAF"/>
    <w:rsid w:val="00227D12"/>
    <w:rsid w:val="00246A46"/>
    <w:rsid w:val="002A3BD5"/>
    <w:rsid w:val="003241CC"/>
    <w:rsid w:val="00347902"/>
    <w:rsid w:val="00347945"/>
    <w:rsid w:val="00353C1C"/>
    <w:rsid w:val="00360034"/>
    <w:rsid w:val="00375BC8"/>
    <w:rsid w:val="003E1F5C"/>
    <w:rsid w:val="00403403"/>
    <w:rsid w:val="00413971"/>
    <w:rsid w:val="004B5ED5"/>
    <w:rsid w:val="00506DE4"/>
    <w:rsid w:val="005C4B40"/>
    <w:rsid w:val="00676764"/>
    <w:rsid w:val="006820A9"/>
    <w:rsid w:val="00687D47"/>
    <w:rsid w:val="006E55CB"/>
    <w:rsid w:val="00706B98"/>
    <w:rsid w:val="00721D0D"/>
    <w:rsid w:val="00753174"/>
    <w:rsid w:val="00773705"/>
    <w:rsid w:val="007849B7"/>
    <w:rsid w:val="00786957"/>
    <w:rsid w:val="007E45F3"/>
    <w:rsid w:val="0081648F"/>
    <w:rsid w:val="00885D13"/>
    <w:rsid w:val="008C2FA5"/>
    <w:rsid w:val="008E6D53"/>
    <w:rsid w:val="008E71F3"/>
    <w:rsid w:val="008F50DD"/>
    <w:rsid w:val="00921C02"/>
    <w:rsid w:val="00922ED3"/>
    <w:rsid w:val="009339A5"/>
    <w:rsid w:val="00936464"/>
    <w:rsid w:val="0095277A"/>
    <w:rsid w:val="00971F39"/>
    <w:rsid w:val="009F289F"/>
    <w:rsid w:val="009F6DD2"/>
    <w:rsid w:val="00A3589C"/>
    <w:rsid w:val="00A55691"/>
    <w:rsid w:val="00AA33FA"/>
    <w:rsid w:val="00AC0E26"/>
    <w:rsid w:val="00B17831"/>
    <w:rsid w:val="00B24B4E"/>
    <w:rsid w:val="00B27E83"/>
    <w:rsid w:val="00B32DBB"/>
    <w:rsid w:val="00B379D7"/>
    <w:rsid w:val="00B43E0A"/>
    <w:rsid w:val="00B43F46"/>
    <w:rsid w:val="00B7360F"/>
    <w:rsid w:val="00B817BC"/>
    <w:rsid w:val="00BC40FE"/>
    <w:rsid w:val="00C32A48"/>
    <w:rsid w:val="00C34D95"/>
    <w:rsid w:val="00D3630A"/>
    <w:rsid w:val="00DB2F01"/>
    <w:rsid w:val="00E43B48"/>
    <w:rsid w:val="00E75778"/>
    <w:rsid w:val="00EC1F03"/>
    <w:rsid w:val="00EE7EE1"/>
    <w:rsid w:val="00F04C8A"/>
    <w:rsid w:val="00F170DE"/>
    <w:rsid w:val="00F249B0"/>
    <w:rsid w:val="00F459A5"/>
    <w:rsid w:val="00F80F4C"/>
    <w:rsid w:val="00F826D0"/>
    <w:rsid w:val="00FA4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2224D"/>
  <w15:docId w15:val="{44BA74F6-B7AD-49B7-AAAD-613CC2CBF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FC702D"/>
    <w:pPr>
      <w:ind w:left="720"/>
      <w:contextualSpacing/>
    </w:pPr>
  </w:style>
  <w:style w:type="character" w:styleId="CommentReference">
    <w:name w:val="annotation reference"/>
    <w:basedOn w:val="DefaultParagraphFont"/>
    <w:uiPriority w:val="99"/>
    <w:semiHidden/>
    <w:unhideWhenUsed/>
    <w:rsid w:val="00F142F4"/>
    <w:rPr>
      <w:sz w:val="16"/>
      <w:szCs w:val="16"/>
    </w:rPr>
  </w:style>
  <w:style w:type="paragraph" w:styleId="CommentText">
    <w:name w:val="annotation text"/>
    <w:basedOn w:val="Normal"/>
    <w:link w:val="CommentTextChar"/>
    <w:uiPriority w:val="99"/>
    <w:semiHidden/>
    <w:unhideWhenUsed/>
    <w:rsid w:val="00F142F4"/>
    <w:pPr>
      <w:spacing w:line="240" w:lineRule="auto"/>
    </w:pPr>
    <w:rPr>
      <w:sz w:val="20"/>
      <w:szCs w:val="20"/>
    </w:rPr>
  </w:style>
  <w:style w:type="character" w:customStyle="1" w:styleId="CommentTextChar">
    <w:name w:val="Comment Text Char"/>
    <w:basedOn w:val="DefaultParagraphFont"/>
    <w:link w:val="CommentText"/>
    <w:uiPriority w:val="99"/>
    <w:semiHidden/>
    <w:rsid w:val="00F142F4"/>
    <w:rPr>
      <w:sz w:val="20"/>
      <w:szCs w:val="20"/>
    </w:rPr>
  </w:style>
  <w:style w:type="paragraph" w:styleId="CommentSubject">
    <w:name w:val="annotation subject"/>
    <w:basedOn w:val="CommentText"/>
    <w:next w:val="CommentText"/>
    <w:link w:val="CommentSubjectChar"/>
    <w:uiPriority w:val="99"/>
    <w:semiHidden/>
    <w:unhideWhenUsed/>
    <w:rsid w:val="00F142F4"/>
    <w:rPr>
      <w:b/>
      <w:bCs/>
    </w:rPr>
  </w:style>
  <w:style w:type="character" w:customStyle="1" w:styleId="CommentSubjectChar">
    <w:name w:val="Comment Subject Char"/>
    <w:basedOn w:val="CommentTextChar"/>
    <w:link w:val="CommentSubject"/>
    <w:uiPriority w:val="99"/>
    <w:semiHidden/>
    <w:rsid w:val="00F142F4"/>
    <w:rPr>
      <w:b/>
      <w:bCs/>
      <w:sz w:val="20"/>
      <w:szCs w:val="20"/>
    </w:rPr>
  </w:style>
  <w:style w:type="paragraph" w:styleId="BalloonText">
    <w:name w:val="Balloon Text"/>
    <w:basedOn w:val="Normal"/>
    <w:link w:val="BalloonTextChar"/>
    <w:uiPriority w:val="99"/>
    <w:semiHidden/>
    <w:unhideWhenUsed/>
    <w:rsid w:val="00F142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42F4"/>
    <w:rPr>
      <w:rFonts w:ascii="Segoe UI" w:hAnsi="Segoe UI" w:cs="Segoe UI"/>
      <w:sz w:val="18"/>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19679D"/>
    <w:rPr>
      <w:color w:val="808080"/>
    </w:rPr>
  </w:style>
  <w:style w:type="paragraph" w:styleId="NormalWeb">
    <w:name w:val="Normal (Web)"/>
    <w:basedOn w:val="Normal"/>
    <w:uiPriority w:val="99"/>
    <w:unhideWhenUsed/>
    <w:rsid w:val="003E79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E796E"/>
  </w:style>
  <w:style w:type="paragraph" w:styleId="Header">
    <w:name w:val="header"/>
    <w:basedOn w:val="Normal"/>
    <w:link w:val="HeaderChar"/>
    <w:uiPriority w:val="99"/>
    <w:unhideWhenUsed/>
    <w:rsid w:val="00A20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ADB"/>
  </w:style>
  <w:style w:type="paragraph" w:styleId="Footer">
    <w:name w:val="footer"/>
    <w:basedOn w:val="Normal"/>
    <w:link w:val="FooterChar"/>
    <w:uiPriority w:val="99"/>
    <w:unhideWhenUsed/>
    <w:rsid w:val="00A20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0ADB"/>
  </w:style>
  <w:style w:type="character" w:styleId="LineNumber">
    <w:name w:val="line number"/>
    <w:basedOn w:val="DefaultParagraphFont"/>
    <w:uiPriority w:val="99"/>
    <w:semiHidden/>
    <w:unhideWhenUsed/>
    <w:rsid w:val="00D9697C"/>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styleId="GridTable2">
    <w:name w:val="Grid Table 2"/>
    <w:basedOn w:val="TableNormal"/>
    <w:uiPriority w:val="47"/>
    <w:rsid w:val="009F6DD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9F6D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3C1C"/>
    <w:pPr>
      <w:spacing w:after="200" w:line="240" w:lineRule="auto"/>
    </w:pPr>
    <w:rPr>
      <w:i/>
      <w:iCs/>
      <w:color w:val="44546A" w:themeColor="text2"/>
      <w:sz w:val="18"/>
      <w:szCs w:val="18"/>
    </w:rPr>
  </w:style>
  <w:style w:type="paragraph" w:styleId="Revision">
    <w:name w:val="Revision"/>
    <w:hidden/>
    <w:uiPriority w:val="99"/>
    <w:semiHidden/>
    <w:rsid w:val="00F249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71799">
      <w:bodyDiv w:val="1"/>
      <w:marLeft w:val="0"/>
      <w:marRight w:val="0"/>
      <w:marTop w:val="0"/>
      <w:marBottom w:val="0"/>
      <w:divBdr>
        <w:top w:val="none" w:sz="0" w:space="0" w:color="auto"/>
        <w:left w:val="none" w:sz="0" w:space="0" w:color="auto"/>
        <w:bottom w:val="none" w:sz="0" w:space="0" w:color="auto"/>
        <w:right w:val="none" w:sz="0" w:space="0" w:color="auto"/>
      </w:divBdr>
    </w:div>
    <w:div w:id="575090596">
      <w:bodyDiv w:val="1"/>
      <w:marLeft w:val="0"/>
      <w:marRight w:val="0"/>
      <w:marTop w:val="0"/>
      <w:marBottom w:val="0"/>
      <w:divBdr>
        <w:top w:val="none" w:sz="0" w:space="0" w:color="auto"/>
        <w:left w:val="none" w:sz="0" w:space="0" w:color="auto"/>
        <w:bottom w:val="none" w:sz="0" w:space="0" w:color="auto"/>
        <w:right w:val="none" w:sz="0" w:space="0" w:color="auto"/>
      </w:divBdr>
    </w:div>
    <w:div w:id="1088112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3389/fmars.2020.00070"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RzXEY7aTgC/90BlmyTWu8jdh6Q==">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44</Pages>
  <Words>30242</Words>
  <Characters>172380</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
    </vt:vector>
  </TitlesOfParts>
  <Company>NEFSC</Company>
  <LinksUpToDate>false</LinksUpToDate>
  <CharactersWithSpaces>202218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Joseph.Caracappa</dc:creator>
  <cp:lastModifiedBy>Vincent S. Saba</cp:lastModifiedBy>
  <cp:revision>8</cp:revision>
  <dcterms:created xsi:type="dcterms:W3CDTF">2022-04-21T23:05:00Z</dcterms:created>
  <dcterms:modified xsi:type="dcterms:W3CDTF">2022-04-21T23:58:00Z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4bc4e6d8-46b7-36b5-8f10-ac9061d026cd</vt:lpwstr>
  </property>
  <property fmtid="{D5CDD505-2E9C-101B-9397-08002B2CF9AE}" pid="4" name="Mendeley Citation Style_1">
    <vt:lpwstr>http://www.zotero.org/styles/ecological-modelling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http://www.zotero.org/styles/ecological-modelling</vt:lpwstr>
  </property>
  <property fmtid="{D5CDD505-2E9C-101B-9397-08002B2CF9AE}" pid="18" name="Mendeley Recent Style Name 6_1">
    <vt:lpwstr>Ecological Modelling</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